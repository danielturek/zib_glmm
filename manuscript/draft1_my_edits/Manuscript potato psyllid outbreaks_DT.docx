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631C14" w14:textId="51355A9D" w:rsidR="00BA6C0D" w:rsidRDefault="00E4677F" w:rsidP="00E4677F">
      <w:pPr>
        <w:spacing w:after="0" w:line="480" w:lineRule="auto"/>
        <w:outlineLvl w:val="0"/>
        <w:rPr>
          <w:ins w:id="0" w:author="Microsoft Office User" w:date="2016-06-17T18:30:00Z"/>
          <w:rFonts w:ascii="Times New Roman" w:hAnsi="Times New Roman" w:cs="Times New Roman"/>
          <w:sz w:val="24"/>
          <w:szCs w:val="24"/>
        </w:rPr>
      </w:pPr>
      <w:r>
        <w:rPr>
          <w:rFonts w:ascii="Times New Roman" w:hAnsi="Times New Roman" w:cs="Times New Roman"/>
          <w:b/>
          <w:sz w:val="24"/>
          <w:szCs w:val="24"/>
        </w:rPr>
        <w:t xml:space="preserve">Title: </w:t>
      </w:r>
      <w:r w:rsidR="00C07612">
        <w:rPr>
          <w:rFonts w:ascii="Times New Roman" w:hAnsi="Times New Roman" w:cs="Times New Roman"/>
          <w:sz w:val="24"/>
          <w:szCs w:val="24"/>
        </w:rPr>
        <w:t>R</w:t>
      </w:r>
      <w:r w:rsidR="003C5259">
        <w:rPr>
          <w:rFonts w:ascii="Times New Roman" w:hAnsi="Times New Roman" w:cs="Times New Roman"/>
          <w:sz w:val="24"/>
          <w:szCs w:val="24"/>
        </w:rPr>
        <w:t xml:space="preserve">ecent outbreaks </w:t>
      </w:r>
      <w:r w:rsidR="00C07612">
        <w:rPr>
          <w:rFonts w:ascii="Times New Roman" w:hAnsi="Times New Roman" w:cs="Times New Roman"/>
          <w:sz w:val="24"/>
          <w:szCs w:val="24"/>
        </w:rPr>
        <w:t>of a disease vector</w:t>
      </w:r>
      <w:r w:rsidR="003C5259">
        <w:rPr>
          <w:rFonts w:ascii="Times New Roman" w:hAnsi="Times New Roman" w:cs="Times New Roman"/>
          <w:sz w:val="24"/>
          <w:szCs w:val="24"/>
        </w:rPr>
        <w:t xml:space="preserve"> </w:t>
      </w:r>
      <w:r w:rsidR="00781739">
        <w:rPr>
          <w:rFonts w:ascii="Times New Roman" w:hAnsi="Times New Roman" w:cs="Times New Roman"/>
          <w:sz w:val="24"/>
          <w:szCs w:val="24"/>
        </w:rPr>
        <w:t>detected</w:t>
      </w:r>
      <w:r w:rsidR="00C07612">
        <w:rPr>
          <w:rFonts w:ascii="Times New Roman" w:hAnsi="Times New Roman" w:cs="Times New Roman"/>
          <w:sz w:val="24"/>
          <w:szCs w:val="24"/>
        </w:rPr>
        <w:t xml:space="preserve"> </w:t>
      </w:r>
      <w:r w:rsidR="003C5259">
        <w:rPr>
          <w:rFonts w:ascii="Times New Roman" w:hAnsi="Times New Roman" w:cs="Times New Roman"/>
          <w:sz w:val="24"/>
          <w:szCs w:val="24"/>
        </w:rPr>
        <w:t>through analysis of museum specimens</w:t>
      </w:r>
    </w:p>
    <w:p w14:paraId="1D38601F" w14:textId="77777777" w:rsidR="00696070" w:rsidRDefault="00696070" w:rsidP="007C7200">
      <w:pPr>
        <w:spacing w:after="0" w:line="480" w:lineRule="auto"/>
        <w:outlineLvl w:val="0"/>
        <w:rPr>
          <w:ins w:id="1" w:author="Microsoft Office User" w:date="2016-06-17T19:28:00Z"/>
          <w:rFonts w:ascii="Times New Roman" w:hAnsi="Times New Roman" w:cs="Times New Roman"/>
          <w:sz w:val="24"/>
          <w:szCs w:val="24"/>
        </w:rPr>
      </w:pPr>
    </w:p>
    <w:p w14:paraId="08BC3320" w14:textId="179B343D" w:rsidR="007C7200" w:rsidRDefault="007C7200" w:rsidP="007C7200">
      <w:pPr>
        <w:spacing w:after="0" w:line="480" w:lineRule="auto"/>
        <w:outlineLvl w:val="0"/>
        <w:rPr>
          <w:ins w:id="2" w:author="Microsoft Office User" w:date="2016-06-17T19:28:00Z"/>
          <w:rFonts w:ascii="Times New Roman" w:hAnsi="Times New Roman" w:cs="Times New Roman"/>
          <w:sz w:val="24"/>
          <w:szCs w:val="24"/>
        </w:rPr>
      </w:pPr>
      <w:ins w:id="3" w:author="Microsoft Office User" w:date="2016-06-17T18:30:00Z">
        <w:r>
          <w:rPr>
            <w:rFonts w:ascii="Times New Roman" w:hAnsi="Times New Roman" w:cs="Times New Roman"/>
            <w:sz w:val="24"/>
            <w:szCs w:val="24"/>
          </w:rPr>
          <w:t>Regarding what journal to submit to, I really don’t have any idea what’s appropriate in this field, so I agree entirely with whatever you decide.</w:t>
        </w:r>
      </w:ins>
      <w:ins w:id="4" w:author="Microsoft Office User" w:date="2016-06-17T18:31:00Z">
        <w:r>
          <w:rPr>
            <w:rFonts w:ascii="Times New Roman" w:hAnsi="Times New Roman" w:cs="Times New Roman"/>
            <w:sz w:val="24"/>
            <w:szCs w:val="24"/>
          </w:rPr>
          <w:t xml:space="preserve"> (although I will say, it certainly does sound appealing to have something </w:t>
        </w:r>
      </w:ins>
      <w:ins w:id="5" w:author="Microsoft Office User" w:date="2016-06-17T18:32:00Z">
        <w:r w:rsidR="00855C4C">
          <w:rPr>
            <w:rFonts w:ascii="Times New Roman" w:hAnsi="Times New Roman" w:cs="Times New Roman"/>
            <w:sz w:val="24"/>
            <w:szCs w:val="24"/>
          </w:rPr>
          <w:t xml:space="preserve">appear </w:t>
        </w:r>
      </w:ins>
      <w:ins w:id="6" w:author="Microsoft Office User" w:date="2016-06-17T18:31:00Z">
        <w:r>
          <w:rPr>
            <w:rFonts w:ascii="Times New Roman" w:hAnsi="Times New Roman" w:cs="Times New Roman"/>
            <w:sz w:val="24"/>
            <w:szCs w:val="24"/>
          </w:rPr>
          <w:t xml:space="preserve">in the </w:t>
        </w:r>
        <w:r w:rsidRPr="007C7200">
          <w:rPr>
            <w:rFonts w:ascii="Times New Roman" w:hAnsi="Times New Roman" w:cs="Times New Roman"/>
            <w:sz w:val="24"/>
            <w:szCs w:val="24"/>
          </w:rPr>
          <w:t>Proceedings of the Royal Society</w:t>
        </w:r>
      </w:ins>
      <w:ins w:id="7" w:author="Microsoft Office User" w:date="2016-06-17T18:32:00Z">
        <w:r>
          <w:rPr>
            <w:rFonts w:ascii="Times New Roman" w:hAnsi="Times New Roman" w:cs="Times New Roman"/>
            <w:sz w:val="24"/>
            <w:szCs w:val="24"/>
          </w:rPr>
          <w:t>!)</w:t>
        </w:r>
      </w:ins>
    </w:p>
    <w:p w14:paraId="7DD18A96" w14:textId="470806D0" w:rsidR="007C7200" w:rsidDel="00696070" w:rsidRDefault="007C7200" w:rsidP="00E4677F">
      <w:pPr>
        <w:spacing w:after="0" w:line="480" w:lineRule="auto"/>
        <w:outlineLvl w:val="0"/>
        <w:rPr>
          <w:del w:id="8" w:author="Microsoft Office User" w:date="2016-06-17T19:28:00Z"/>
          <w:rFonts w:ascii="Times New Roman" w:hAnsi="Times New Roman" w:cs="Times New Roman"/>
          <w:sz w:val="24"/>
          <w:szCs w:val="24"/>
        </w:rPr>
      </w:pPr>
    </w:p>
    <w:p w14:paraId="578019B2" w14:textId="77777777" w:rsidR="002F3359" w:rsidRDefault="002F3359" w:rsidP="002F3359">
      <w:pPr>
        <w:spacing w:after="0" w:line="480" w:lineRule="auto"/>
        <w:outlineLvl w:val="0"/>
        <w:rPr>
          <w:ins w:id="9" w:author="Microsoft Office User" w:date="2016-06-17T19:02:00Z"/>
          <w:rFonts w:ascii="Times New Roman" w:hAnsi="Times New Roman" w:cs="Times New Roman"/>
          <w:b/>
          <w:sz w:val="24"/>
          <w:szCs w:val="24"/>
        </w:rPr>
      </w:pPr>
    </w:p>
    <w:p w14:paraId="3CC10988" w14:textId="06CD372D" w:rsidR="00AD3F24" w:rsidRDefault="00696070" w:rsidP="002F3359">
      <w:pPr>
        <w:spacing w:after="0" w:line="480" w:lineRule="auto"/>
        <w:outlineLvl w:val="0"/>
        <w:rPr>
          <w:ins w:id="10" w:author="Microsoft Office User" w:date="2016-06-17T19:27:00Z"/>
          <w:rFonts w:ascii="Times New Roman" w:hAnsi="Times New Roman" w:cs="Times New Roman"/>
          <w:sz w:val="24"/>
          <w:szCs w:val="24"/>
        </w:rPr>
      </w:pPr>
      <w:ins w:id="11" w:author="Microsoft Office User" w:date="2016-06-17T19:28:00Z">
        <w:r>
          <w:rPr>
            <w:rFonts w:ascii="Times New Roman" w:hAnsi="Times New Roman" w:cs="Times New Roman"/>
            <w:sz w:val="24"/>
            <w:szCs w:val="24"/>
          </w:rPr>
          <w:t>Another</w:t>
        </w:r>
      </w:ins>
      <w:ins w:id="12" w:author="Microsoft Office User" w:date="2016-06-17T19:02:00Z">
        <w:r w:rsidR="00AD3F24">
          <w:rPr>
            <w:rFonts w:ascii="Times New Roman" w:hAnsi="Times New Roman" w:cs="Times New Roman"/>
            <w:sz w:val="24"/>
            <w:szCs w:val="24"/>
          </w:rPr>
          <w:t xml:space="preserve"> comment that I’ll put here, regarding </w:t>
        </w:r>
      </w:ins>
      <w:proofErr w:type="spellStart"/>
      <w:ins w:id="13" w:author="Microsoft Office User" w:date="2016-06-17T19:03:00Z">
        <w:r w:rsidR="00AD3F24">
          <w:rPr>
            <w:rFonts w:ascii="Times New Roman" w:hAnsi="Times New Roman" w:cs="Times New Roman"/>
            <w:sz w:val="24"/>
            <w:szCs w:val="24"/>
          </w:rPr>
          <w:t>Appexdix</w:t>
        </w:r>
        <w:proofErr w:type="spellEnd"/>
        <w:r w:rsidR="00AD3F24">
          <w:rPr>
            <w:rFonts w:ascii="Times New Roman" w:hAnsi="Times New Roman" w:cs="Times New Roman"/>
            <w:sz w:val="24"/>
            <w:szCs w:val="24"/>
          </w:rPr>
          <w:t xml:space="preserve"> B, the R code.  Unless it’s totally against the journal guidelines</w:t>
        </w:r>
      </w:ins>
      <w:ins w:id="14" w:author="Microsoft Office User" w:date="2016-06-17T19:20:00Z">
        <w:r w:rsidR="00201050">
          <w:rPr>
            <w:rFonts w:ascii="Times New Roman" w:hAnsi="Times New Roman" w:cs="Times New Roman"/>
            <w:sz w:val="24"/>
            <w:szCs w:val="24"/>
          </w:rPr>
          <w:t xml:space="preserve"> (or your preferences)</w:t>
        </w:r>
      </w:ins>
      <w:ins w:id="15" w:author="Microsoft Office User" w:date="2016-06-17T19:03:00Z">
        <w:r w:rsidR="00AD3F24">
          <w:rPr>
            <w:rFonts w:ascii="Times New Roman" w:hAnsi="Times New Roman" w:cs="Times New Roman"/>
            <w:sz w:val="24"/>
            <w:szCs w:val="24"/>
          </w:rPr>
          <w:t xml:space="preserve">, I would recommend changing the font and line spacing for the R code in </w:t>
        </w:r>
        <w:proofErr w:type="spellStart"/>
        <w:r w:rsidR="00AD3F24">
          <w:rPr>
            <w:rFonts w:ascii="Times New Roman" w:hAnsi="Times New Roman" w:cs="Times New Roman"/>
            <w:sz w:val="24"/>
            <w:szCs w:val="24"/>
          </w:rPr>
          <w:t>Appexdix</w:t>
        </w:r>
        <w:proofErr w:type="spellEnd"/>
        <w:r w:rsidR="00AD3F24">
          <w:rPr>
            <w:rFonts w:ascii="Times New Roman" w:hAnsi="Times New Roman" w:cs="Times New Roman"/>
            <w:sz w:val="24"/>
            <w:szCs w:val="24"/>
          </w:rPr>
          <w:t xml:space="preserve"> B.  It </w:t>
        </w:r>
      </w:ins>
      <w:ins w:id="16" w:author="Microsoft Office User" w:date="2016-06-17T19:29:00Z">
        <w:r w:rsidR="009459CB">
          <w:rPr>
            <w:rFonts w:ascii="Times New Roman" w:hAnsi="Times New Roman" w:cs="Times New Roman"/>
            <w:sz w:val="24"/>
            <w:szCs w:val="24"/>
          </w:rPr>
          <w:t>would</w:t>
        </w:r>
      </w:ins>
      <w:ins w:id="17" w:author="Microsoft Office User" w:date="2016-06-17T19:12:00Z">
        <w:r w:rsidR="00201050">
          <w:rPr>
            <w:rFonts w:ascii="Times New Roman" w:hAnsi="Times New Roman" w:cs="Times New Roman"/>
            <w:sz w:val="24"/>
            <w:szCs w:val="24"/>
          </w:rPr>
          <w:t xml:space="preserve"> look better using a</w:t>
        </w:r>
      </w:ins>
      <w:ins w:id="18" w:author="Microsoft Office User" w:date="2016-06-17T19:03:00Z">
        <w:r w:rsidR="00AD3F24">
          <w:rPr>
            <w:rFonts w:ascii="Times New Roman" w:hAnsi="Times New Roman" w:cs="Times New Roman"/>
            <w:sz w:val="24"/>
            <w:szCs w:val="24"/>
          </w:rPr>
          <w:t xml:space="preserve"> </w:t>
        </w:r>
      </w:ins>
      <w:ins w:id="19" w:author="Microsoft Office User" w:date="2016-06-17T19:29:00Z">
        <w:r w:rsidR="009459CB">
          <w:rPr>
            <w:rFonts w:ascii="Times New Roman" w:hAnsi="Times New Roman" w:cs="Times New Roman"/>
            <w:sz w:val="24"/>
            <w:szCs w:val="24"/>
          </w:rPr>
          <w:t xml:space="preserve">smaller </w:t>
        </w:r>
      </w:ins>
      <w:ins w:id="20" w:author="Microsoft Office User" w:date="2016-06-17T19:03:00Z">
        <w:r w:rsidR="00AD3F24">
          <w:rPr>
            <w:rFonts w:ascii="Times New Roman" w:hAnsi="Times New Roman" w:cs="Times New Roman"/>
            <w:sz w:val="24"/>
            <w:szCs w:val="24"/>
          </w:rPr>
          <w:t>fixed-width font</w:t>
        </w:r>
      </w:ins>
      <w:ins w:id="21" w:author="Microsoft Office User" w:date="2016-06-17T19:12:00Z">
        <w:r w:rsidR="00201050">
          <w:rPr>
            <w:rFonts w:ascii="Times New Roman" w:hAnsi="Times New Roman" w:cs="Times New Roman"/>
            <w:sz w:val="24"/>
            <w:szCs w:val="24"/>
          </w:rPr>
          <w:t>.  I made that change in the modified version that I’m also sending – although without using Word’s track changes, so it doesn</w:t>
        </w:r>
      </w:ins>
      <w:ins w:id="22" w:author="Microsoft Office User" w:date="2016-06-17T19:13:00Z">
        <w:r w:rsidR="00201050">
          <w:rPr>
            <w:rFonts w:ascii="Times New Roman" w:hAnsi="Times New Roman" w:cs="Times New Roman"/>
            <w:sz w:val="24"/>
            <w:szCs w:val="24"/>
          </w:rPr>
          <w:t>’t show up as a change, it just looks different.</w:t>
        </w:r>
      </w:ins>
      <w:ins w:id="23" w:author="Microsoft Office User" w:date="2016-06-17T19:20:00Z">
        <w:r w:rsidR="00201050">
          <w:rPr>
            <w:rFonts w:ascii="Times New Roman" w:hAnsi="Times New Roman" w:cs="Times New Roman"/>
            <w:sz w:val="24"/>
            <w:szCs w:val="24"/>
          </w:rPr>
          <w:t xml:space="preserve"> Take a look and see what you think.  At least in statistics, that</w:t>
        </w:r>
      </w:ins>
      <w:ins w:id="24" w:author="Microsoft Office User" w:date="2016-06-17T19:21:00Z">
        <w:r w:rsidR="00201050">
          <w:rPr>
            <w:rFonts w:ascii="Times New Roman" w:hAnsi="Times New Roman" w:cs="Times New Roman"/>
            <w:sz w:val="24"/>
            <w:szCs w:val="24"/>
          </w:rPr>
          <w:t>’s quite common when including computer code.</w:t>
        </w:r>
      </w:ins>
    </w:p>
    <w:p w14:paraId="155D3110" w14:textId="77777777" w:rsidR="006B0978" w:rsidRDefault="006B0978" w:rsidP="002F3359">
      <w:pPr>
        <w:spacing w:after="0" w:line="480" w:lineRule="auto"/>
        <w:outlineLvl w:val="0"/>
        <w:rPr>
          <w:ins w:id="25" w:author="Microsoft Office User" w:date="2016-06-17T19:27:00Z"/>
          <w:rFonts w:ascii="Times New Roman" w:hAnsi="Times New Roman" w:cs="Times New Roman"/>
          <w:sz w:val="24"/>
          <w:szCs w:val="24"/>
        </w:rPr>
      </w:pPr>
    </w:p>
    <w:p w14:paraId="332FEC22" w14:textId="09CA62A3" w:rsidR="006B0978" w:rsidRPr="006B0978" w:rsidRDefault="006B0978" w:rsidP="002F3359">
      <w:pPr>
        <w:spacing w:after="0" w:line="480" w:lineRule="auto"/>
        <w:outlineLvl w:val="0"/>
        <w:rPr>
          <w:ins w:id="26" w:author="Microsoft Office User" w:date="2016-06-17T19:02:00Z"/>
          <w:rFonts w:ascii="Times New Roman" w:hAnsi="Times New Roman" w:cs="Times New Roman"/>
          <w:sz w:val="24"/>
          <w:szCs w:val="24"/>
          <w:rPrChange w:id="27" w:author="Microsoft Office User" w:date="2016-06-17T19:27:00Z">
            <w:rPr>
              <w:ins w:id="28" w:author="Microsoft Office User" w:date="2016-06-17T19:02:00Z"/>
              <w:rFonts w:ascii="Times New Roman" w:hAnsi="Times New Roman" w:cs="Times New Roman"/>
              <w:b/>
              <w:sz w:val="24"/>
              <w:szCs w:val="24"/>
            </w:rPr>
          </w:rPrChange>
        </w:rPr>
      </w:pPr>
      <w:ins w:id="29" w:author="Microsoft Office User" w:date="2016-06-17T19:27:00Z">
        <w:r>
          <w:rPr>
            <w:rFonts w:ascii="Times New Roman" w:hAnsi="Times New Roman" w:cs="Times New Roman"/>
            <w:sz w:val="24"/>
            <w:szCs w:val="24"/>
          </w:rPr>
          <w:t xml:space="preserve">Another comment about </w:t>
        </w:r>
        <w:bookmarkStart w:id="30" w:name="_GoBack"/>
        <w:bookmarkEnd w:id="30"/>
        <w:r>
          <w:rPr>
            <w:rFonts w:ascii="Times New Roman" w:hAnsi="Times New Roman" w:cs="Times New Roman"/>
            <w:sz w:val="24"/>
            <w:szCs w:val="24"/>
          </w:rPr>
          <w:t xml:space="preserve">Appendix B (the R code).  The NIMBLE library has to be loaded </w:t>
        </w:r>
        <w:r>
          <w:rPr>
            <w:rFonts w:ascii="Times New Roman" w:hAnsi="Times New Roman" w:cs="Times New Roman"/>
            <w:b/>
            <w:sz w:val="24"/>
            <w:szCs w:val="24"/>
          </w:rPr>
          <w:t>before</w:t>
        </w:r>
        <w:r>
          <w:rPr>
            <w:rFonts w:ascii="Times New Roman" w:hAnsi="Times New Roman" w:cs="Times New Roman"/>
            <w:sz w:val="24"/>
            <w:szCs w:val="24"/>
          </w:rPr>
          <w:t xml:space="preserve"> calls like </w:t>
        </w:r>
        <w:proofErr w:type="spellStart"/>
        <w:r>
          <w:rPr>
            <w:rFonts w:ascii="Times New Roman" w:hAnsi="Times New Roman" w:cs="Times New Roman"/>
            <w:sz w:val="24"/>
            <w:szCs w:val="24"/>
          </w:rPr>
          <w:t>nimbleFunction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registerDistributions</w:t>
        </w:r>
        <w:proofErr w:type="spellEnd"/>
        <w:r>
          <w:rPr>
            <w:rFonts w:ascii="Times New Roman" w:hAnsi="Times New Roman" w:cs="Times New Roman"/>
            <w:sz w:val="24"/>
            <w:szCs w:val="24"/>
          </w:rPr>
          <w:t>().  So a call to library(nimble) or require(nimble) must be practically the first thing.</w:t>
        </w:r>
      </w:ins>
    </w:p>
    <w:p w14:paraId="5497717C" w14:textId="77777777" w:rsidR="00AD3F24" w:rsidRDefault="00AD3F24" w:rsidP="002F3359">
      <w:pPr>
        <w:spacing w:after="0" w:line="480" w:lineRule="auto"/>
        <w:outlineLvl w:val="0"/>
        <w:rPr>
          <w:rFonts w:ascii="Times New Roman" w:hAnsi="Times New Roman" w:cs="Times New Roman"/>
          <w:b/>
          <w:sz w:val="24"/>
          <w:szCs w:val="24"/>
        </w:rPr>
      </w:pPr>
    </w:p>
    <w:p w14:paraId="4CDCEBEE" w14:textId="32353CCE" w:rsidR="00E4677F" w:rsidRPr="002F3359" w:rsidRDefault="00E4677F" w:rsidP="002F3359">
      <w:pPr>
        <w:spacing w:after="0" w:line="480" w:lineRule="auto"/>
        <w:outlineLvl w:val="0"/>
        <w:rPr>
          <w:rFonts w:ascii="Times New Roman" w:hAnsi="Times New Roman" w:cs="Times New Roman"/>
          <w:sz w:val="24"/>
          <w:szCs w:val="24"/>
          <w:vertAlign w:val="superscript"/>
        </w:rPr>
      </w:pPr>
      <w:r>
        <w:rPr>
          <w:rFonts w:ascii="Times New Roman" w:hAnsi="Times New Roman" w:cs="Times New Roman"/>
          <w:b/>
          <w:sz w:val="24"/>
          <w:szCs w:val="24"/>
        </w:rPr>
        <w:t xml:space="preserve">Authors: </w:t>
      </w:r>
      <w:r>
        <w:rPr>
          <w:rFonts w:ascii="Times New Roman" w:hAnsi="Times New Roman" w:cs="Times New Roman"/>
          <w:sz w:val="24"/>
          <w:szCs w:val="24"/>
        </w:rPr>
        <w:t>Adam R. Zeilinger</w:t>
      </w:r>
      <w:r w:rsidR="002F3359">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00BD342E">
        <w:rPr>
          <w:rFonts w:ascii="Times New Roman" w:hAnsi="Times New Roman" w:cs="Times New Roman"/>
          <w:sz w:val="24"/>
          <w:szCs w:val="24"/>
        </w:rPr>
        <w:t xml:space="preserve">Giovanni </w:t>
      </w:r>
      <w:r w:rsidR="002518D4">
        <w:rPr>
          <w:rFonts w:ascii="Times New Roman" w:hAnsi="Times New Roman" w:cs="Times New Roman"/>
          <w:sz w:val="24"/>
          <w:szCs w:val="24"/>
        </w:rPr>
        <w:t>Rapacciuolo</w:t>
      </w:r>
      <w:r w:rsidR="00BD342E">
        <w:rPr>
          <w:rFonts w:ascii="Times New Roman" w:hAnsi="Times New Roman" w:cs="Times New Roman"/>
          <w:sz w:val="24"/>
          <w:szCs w:val="24"/>
        </w:rPr>
        <w:t>, Daniel Turek, Pete Oboyski, Rodrigo P. P. Almeida, George Roderick</w:t>
      </w:r>
    </w:p>
    <w:p w14:paraId="6503A28E" w14:textId="77777777" w:rsidR="002F3359" w:rsidRDefault="002F3359" w:rsidP="00523D9F">
      <w:pPr>
        <w:spacing w:after="0" w:line="480" w:lineRule="auto"/>
        <w:outlineLvl w:val="0"/>
        <w:rPr>
          <w:rFonts w:ascii="Times New Roman" w:hAnsi="Times New Roman" w:cs="Times New Roman"/>
          <w:b/>
          <w:sz w:val="24"/>
          <w:szCs w:val="24"/>
        </w:rPr>
      </w:pPr>
    </w:p>
    <w:p w14:paraId="0FC7B4D6" w14:textId="42241A0A" w:rsidR="00BD342E" w:rsidRPr="00BD342E" w:rsidRDefault="00BD342E" w:rsidP="00523D9F">
      <w:pPr>
        <w:spacing w:after="0" w:line="480" w:lineRule="auto"/>
        <w:outlineLvl w:val="0"/>
        <w:rPr>
          <w:rFonts w:ascii="Times New Roman" w:hAnsi="Times New Roman" w:cs="Times New Roman"/>
          <w:b/>
          <w:sz w:val="24"/>
          <w:szCs w:val="24"/>
        </w:rPr>
      </w:pPr>
      <w:r>
        <w:rPr>
          <w:rFonts w:ascii="Times New Roman" w:hAnsi="Times New Roman" w:cs="Times New Roman"/>
          <w:b/>
          <w:sz w:val="24"/>
          <w:szCs w:val="24"/>
        </w:rPr>
        <w:t>Affiliations:</w:t>
      </w:r>
    </w:p>
    <w:p w14:paraId="6BFB644A" w14:textId="77777777" w:rsidR="002F3359" w:rsidRDefault="002F3359" w:rsidP="00523D9F">
      <w:pPr>
        <w:spacing w:after="0" w:line="480" w:lineRule="auto"/>
        <w:outlineLvl w:val="0"/>
        <w:rPr>
          <w:rFonts w:ascii="Times New Roman" w:hAnsi="Times New Roman" w:cs="Times New Roman"/>
          <w:sz w:val="24"/>
          <w:szCs w:val="24"/>
        </w:rPr>
      </w:pPr>
      <w:r w:rsidRPr="002F3359">
        <w:rPr>
          <w:rFonts w:ascii="Times New Roman" w:hAnsi="Times New Roman" w:cs="Times New Roman"/>
          <w:sz w:val="24"/>
          <w:szCs w:val="24"/>
          <w:vertAlign w:val="superscript"/>
        </w:rPr>
        <w:t>1</w:t>
      </w:r>
      <w:r>
        <w:rPr>
          <w:rFonts w:ascii="Times New Roman" w:hAnsi="Times New Roman" w:cs="Times New Roman"/>
          <w:sz w:val="24"/>
          <w:szCs w:val="24"/>
        </w:rPr>
        <w:t xml:space="preserve"> Berkeley Initiative for Global Change Biology, University of California Berkeley</w:t>
      </w:r>
    </w:p>
    <w:p w14:paraId="5253E745" w14:textId="02F13665" w:rsidR="00E4677F" w:rsidRDefault="002F3359" w:rsidP="00523D9F">
      <w:pPr>
        <w:spacing w:after="0" w:line="480" w:lineRule="auto"/>
        <w:outlineLvl w:val="0"/>
        <w:rPr>
          <w:ins w:id="31" w:author="Microsoft Office User" w:date="2016-06-17T18:28:00Z"/>
          <w:rFonts w:ascii="Times New Roman" w:hAnsi="Times New Roman" w:cs="Times New Roman"/>
          <w:sz w:val="24"/>
          <w:szCs w:val="24"/>
        </w:rPr>
      </w:pPr>
      <w:r>
        <w:rPr>
          <w:rFonts w:ascii="Times New Roman" w:hAnsi="Times New Roman" w:cs="Times New Roman"/>
          <w:sz w:val="24"/>
          <w:szCs w:val="24"/>
          <w:vertAlign w:val="superscript"/>
        </w:rPr>
        <w:lastRenderedPageBreak/>
        <w:t>2</w:t>
      </w:r>
      <w:r>
        <w:rPr>
          <w:rFonts w:ascii="Times New Roman" w:hAnsi="Times New Roman" w:cs="Times New Roman"/>
          <w:sz w:val="24"/>
          <w:szCs w:val="24"/>
        </w:rPr>
        <w:t xml:space="preserve"> Department of Environmental Science, Policy, and Management, University of California Berkeley</w:t>
      </w:r>
    </w:p>
    <w:p w14:paraId="25529674" w14:textId="3863F044" w:rsidR="007C7200" w:rsidRDefault="007C7200" w:rsidP="00523D9F">
      <w:pPr>
        <w:spacing w:after="0" w:line="480" w:lineRule="auto"/>
        <w:outlineLvl w:val="0"/>
        <w:rPr>
          <w:ins w:id="32" w:author="Microsoft Office User" w:date="2016-06-17T18:29:00Z"/>
          <w:rFonts w:ascii="Times New Roman" w:hAnsi="Times New Roman" w:cs="Times New Roman"/>
          <w:sz w:val="24"/>
          <w:szCs w:val="24"/>
        </w:rPr>
      </w:pPr>
      <w:ins w:id="33" w:author="Microsoft Office User" w:date="2016-06-17T18:28:00Z">
        <w:r>
          <w:rPr>
            <w:rFonts w:ascii="Times New Roman" w:hAnsi="Times New Roman" w:cs="Times New Roman"/>
            <w:sz w:val="24"/>
            <w:szCs w:val="24"/>
          </w:rPr>
          <w:t>Daniel</w:t>
        </w:r>
      </w:ins>
      <w:ins w:id="34" w:author="Microsoft Office User" w:date="2016-06-17T18:29:00Z">
        <w:r>
          <w:rPr>
            <w:rFonts w:ascii="Times New Roman" w:hAnsi="Times New Roman" w:cs="Times New Roman"/>
            <w:sz w:val="24"/>
            <w:szCs w:val="24"/>
          </w:rPr>
          <w:t>’s affiliation:</w:t>
        </w:r>
      </w:ins>
    </w:p>
    <w:p w14:paraId="3490F717" w14:textId="6D054268" w:rsidR="007C7200" w:rsidRDefault="007C7200" w:rsidP="00523D9F">
      <w:pPr>
        <w:spacing w:after="0" w:line="480" w:lineRule="auto"/>
        <w:outlineLvl w:val="0"/>
        <w:rPr>
          <w:rFonts w:ascii="Times New Roman" w:hAnsi="Times New Roman" w:cs="Times New Roman"/>
          <w:sz w:val="24"/>
          <w:szCs w:val="24"/>
        </w:rPr>
      </w:pPr>
      <w:ins w:id="35" w:author="Microsoft Office User" w:date="2016-06-17T18:29:00Z">
        <w:r>
          <w:rPr>
            <w:rFonts w:ascii="Times New Roman" w:hAnsi="Times New Roman" w:cs="Times New Roman"/>
            <w:sz w:val="24"/>
            <w:szCs w:val="24"/>
          </w:rPr>
          <w:t>Department of Mathematics and Statistics, Williams College</w:t>
        </w:r>
      </w:ins>
    </w:p>
    <w:p w14:paraId="0956E108" w14:textId="77777777" w:rsidR="002F3359" w:rsidRPr="002F3359" w:rsidRDefault="002F3359" w:rsidP="00523D9F">
      <w:pPr>
        <w:spacing w:after="0" w:line="480" w:lineRule="auto"/>
        <w:outlineLvl w:val="0"/>
        <w:rPr>
          <w:rFonts w:ascii="Times New Roman" w:hAnsi="Times New Roman" w:cs="Times New Roman"/>
          <w:sz w:val="24"/>
          <w:szCs w:val="24"/>
        </w:rPr>
      </w:pPr>
    </w:p>
    <w:p w14:paraId="7431755D" w14:textId="77777777" w:rsidR="002F3359" w:rsidRDefault="002F3359">
      <w:pPr>
        <w:rPr>
          <w:rFonts w:ascii="Times New Roman" w:hAnsi="Times New Roman" w:cs="Times New Roman"/>
          <w:b/>
          <w:sz w:val="24"/>
          <w:szCs w:val="24"/>
        </w:rPr>
      </w:pPr>
      <w:r>
        <w:rPr>
          <w:rFonts w:ascii="Times New Roman" w:hAnsi="Times New Roman" w:cs="Times New Roman"/>
          <w:b/>
          <w:sz w:val="24"/>
          <w:szCs w:val="24"/>
        </w:rPr>
        <w:br w:type="page"/>
      </w:r>
    </w:p>
    <w:p w14:paraId="18393968" w14:textId="3F6A8307" w:rsidR="00E65DF3" w:rsidRDefault="00E65DF3" w:rsidP="00523D9F">
      <w:pPr>
        <w:spacing w:after="0" w:line="48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Abstract</w:t>
      </w:r>
    </w:p>
    <w:p w14:paraId="7AC96E66" w14:textId="00E3BE43" w:rsidR="00BD342E" w:rsidRDefault="002F3359" w:rsidP="00523D9F">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emergence rate of new plant diseases has been increasing due to a combination of factors including novel introductions, climate change, and changes in vector populations. New diseases pose risks to agricultural sustainability through reduced productivity and increased pesticide use. Since the mid-1990s</w:t>
      </w:r>
      <w:r w:rsidR="00ED20EA">
        <w:rPr>
          <w:rFonts w:ascii="Times New Roman" w:hAnsi="Times New Roman" w:cs="Times New Roman"/>
          <w:sz w:val="24"/>
          <w:szCs w:val="24"/>
        </w:rPr>
        <w:t>,</w:t>
      </w:r>
      <w:r>
        <w:rPr>
          <w:rFonts w:ascii="Times New Roman" w:hAnsi="Times New Roman" w:cs="Times New Roman"/>
          <w:sz w:val="24"/>
          <w:szCs w:val="24"/>
        </w:rPr>
        <w:t xml:space="preserve"> potato growers in western United States, Mexico, and Central America have </w:t>
      </w:r>
      <w:r w:rsidR="00ED20EA">
        <w:rPr>
          <w:rFonts w:ascii="Times New Roman" w:hAnsi="Times New Roman" w:cs="Times New Roman"/>
          <w:sz w:val="24"/>
          <w:szCs w:val="24"/>
        </w:rPr>
        <w:t xml:space="preserve">experienced severe yield loss from the novel Zebra Chip disease. In response, growers have greatly increased insecticide use to suppress populations of the insect vector, the potato </w:t>
      </w:r>
      <w:proofErr w:type="spellStart"/>
      <w:r w:rsidR="00ED20EA">
        <w:rPr>
          <w:rFonts w:ascii="Times New Roman" w:hAnsi="Times New Roman" w:cs="Times New Roman"/>
          <w:sz w:val="24"/>
          <w:szCs w:val="24"/>
        </w:rPr>
        <w:t>psyllid</w:t>
      </w:r>
      <w:proofErr w:type="spellEnd"/>
      <w:r w:rsidR="00ED20EA">
        <w:rPr>
          <w:rFonts w:ascii="Times New Roman" w:hAnsi="Times New Roman" w:cs="Times New Roman"/>
          <w:sz w:val="24"/>
          <w:szCs w:val="24"/>
        </w:rPr>
        <w:t xml:space="preserve"> or </w:t>
      </w:r>
      <w:proofErr w:type="spellStart"/>
      <w:r w:rsidR="00ED20EA">
        <w:rPr>
          <w:rFonts w:ascii="Times New Roman" w:hAnsi="Times New Roman" w:cs="Times New Roman"/>
          <w:i/>
          <w:sz w:val="24"/>
          <w:szCs w:val="24"/>
        </w:rPr>
        <w:t>Bactericera</w:t>
      </w:r>
      <w:proofErr w:type="spellEnd"/>
      <w:r w:rsidR="00ED20EA">
        <w:rPr>
          <w:rFonts w:ascii="Times New Roman" w:hAnsi="Times New Roman" w:cs="Times New Roman"/>
          <w:i/>
          <w:sz w:val="24"/>
          <w:szCs w:val="24"/>
        </w:rPr>
        <w:t xml:space="preserve"> </w:t>
      </w:r>
      <w:proofErr w:type="spellStart"/>
      <w:r w:rsidR="00ED20EA">
        <w:rPr>
          <w:rFonts w:ascii="Times New Roman" w:hAnsi="Times New Roman" w:cs="Times New Roman"/>
          <w:i/>
          <w:sz w:val="24"/>
          <w:szCs w:val="24"/>
        </w:rPr>
        <w:t>cockerelli</w:t>
      </w:r>
      <w:proofErr w:type="spellEnd"/>
      <w:r w:rsidR="00ED20EA">
        <w:rPr>
          <w:rFonts w:ascii="Times New Roman" w:hAnsi="Times New Roman" w:cs="Times New Roman"/>
          <w:sz w:val="24"/>
          <w:szCs w:val="24"/>
        </w:rPr>
        <w:t xml:space="preserve">. Despite the sever nature of Zebra Chip outbreaks, the cause(s) of emergence remain unknown. We used a large data set of museum specimen occurrence data and hierarchical Bayesian models to analyze changes in occupancy of </w:t>
      </w:r>
      <w:r w:rsidR="00ED20EA">
        <w:rPr>
          <w:rFonts w:ascii="Times New Roman" w:hAnsi="Times New Roman" w:cs="Times New Roman"/>
          <w:i/>
          <w:sz w:val="24"/>
          <w:szCs w:val="24"/>
        </w:rPr>
        <w:t xml:space="preserve">B. </w:t>
      </w:r>
      <w:proofErr w:type="spellStart"/>
      <w:r w:rsidR="00ED20EA">
        <w:rPr>
          <w:rFonts w:ascii="Times New Roman" w:hAnsi="Times New Roman" w:cs="Times New Roman"/>
          <w:i/>
          <w:sz w:val="24"/>
          <w:szCs w:val="24"/>
        </w:rPr>
        <w:t>cockerelli</w:t>
      </w:r>
      <w:proofErr w:type="spellEnd"/>
      <w:r w:rsidR="00ED20EA">
        <w:rPr>
          <w:rFonts w:ascii="Times New Roman" w:hAnsi="Times New Roman" w:cs="Times New Roman"/>
          <w:sz w:val="24"/>
          <w:szCs w:val="24"/>
        </w:rPr>
        <w:t xml:space="preserve"> across California over the last century, and relate any trends to variation in climate. We found strong evidence that </w:t>
      </w:r>
      <w:r w:rsidR="00ED20EA">
        <w:rPr>
          <w:rFonts w:ascii="Times New Roman" w:hAnsi="Times New Roman" w:cs="Times New Roman"/>
          <w:i/>
          <w:sz w:val="24"/>
          <w:szCs w:val="24"/>
        </w:rPr>
        <w:t xml:space="preserve">B. </w:t>
      </w:r>
      <w:proofErr w:type="spellStart"/>
      <w:r w:rsidR="00ED20EA">
        <w:rPr>
          <w:rFonts w:ascii="Times New Roman" w:hAnsi="Times New Roman" w:cs="Times New Roman"/>
          <w:i/>
          <w:sz w:val="24"/>
          <w:szCs w:val="24"/>
        </w:rPr>
        <w:t>cockerelli</w:t>
      </w:r>
      <w:proofErr w:type="spellEnd"/>
      <w:r w:rsidR="00ED20EA">
        <w:rPr>
          <w:rFonts w:ascii="Times New Roman" w:hAnsi="Times New Roman" w:cs="Times New Roman"/>
          <w:sz w:val="24"/>
          <w:szCs w:val="24"/>
        </w:rPr>
        <w:t xml:space="preserve"> occupancy has increased over the last century. However, these changes appear to be unrelated to climate change. </w:t>
      </w:r>
      <w:r w:rsidR="00320A02">
        <w:rPr>
          <w:rFonts w:ascii="Times New Roman" w:hAnsi="Times New Roman" w:cs="Times New Roman"/>
          <w:sz w:val="24"/>
          <w:szCs w:val="24"/>
        </w:rPr>
        <w:t xml:space="preserve">Nonetheless, our analysis provides the first quantitative support for the hypothesis that changes in </w:t>
      </w:r>
      <w:r w:rsidR="00320A02">
        <w:rPr>
          <w:rFonts w:ascii="Times New Roman" w:hAnsi="Times New Roman" w:cs="Times New Roman"/>
          <w:i/>
          <w:sz w:val="24"/>
          <w:szCs w:val="24"/>
        </w:rPr>
        <w:t xml:space="preserve">B. </w:t>
      </w:r>
      <w:proofErr w:type="spellStart"/>
      <w:r w:rsidR="00320A02">
        <w:rPr>
          <w:rFonts w:ascii="Times New Roman" w:hAnsi="Times New Roman" w:cs="Times New Roman"/>
          <w:i/>
          <w:sz w:val="24"/>
          <w:szCs w:val="24"/>
        </w:rPr>
        <w:t>cockerelli</w:t>
      </w:r>
      <w:proofErr w:type="spellEnd"/>
      <w:r w:rsidR="00320A02">
        <w:rPr>
          <w:rFonts w:ascii="Times New Roman" w:hAnsi="Times New Roman" w:cs="Times New Roman"/>
          <w:sz w:val="24"/>
          <w:szCs w:val="24"/>
        </w:rPr>
        <w:t xml:space="preserve"> populations are responsible for Zebra Chip disease emergence. Beyond Zebra Chip disease, our analysis provides a macro-ecological approach to comparative risk assessments of pest and disease vector outbreaks under a changing climate.</w:t>
      </w:r>
    </w:p>
    <w:p w14:paraId="4CAA3F53" w14:textId="77777777" w:rsidR="00320A02" w:rsidRPr="00320A02" w:rsidRDefault="00320A02" w:rsidP="00523D9F">
      <w:pPr>
        <w:spacing w:after="0" w:line="480" w:lineRule="auto"/>
        <w:outlineLvl w:val="0"/>
        <w:rPr>
          <w:rFonts w:ascii="Times New Roman" w:hAnsi="Times New Roman" w:cs="Times New Roman"/>
          <w:sz w:val="24"/>
          <w:szCs w:val="24"/>
        </w:rPr>
      </w:pPr>
    </w:p>
    <w:p w14:paraId="665C1449" w14:textId="08DBC4D8" w:rsidR="004C189B" w:rsidRDefault="00BD342E" w:rsidP="00523D9F">
      <w:pPr>
        <w:spacing w:after="0" w:line="480" w:lineRule="auto"/>
        <w:outlineLvl w:val="0"/>
        <w:rPr>
          <w:ins w:id="36" w:author="Microsoft Office User" w:date="2016-06-17T18:34:00Z"/>
          <w:rFonts w:ascii="Times New Roman" w:hAnsi="Times New Roman" w:cs="Times New Roman"/>
          <w:sz w:val="24"/>
          <w:szCs w:val="24"/>
        </w:rPr>
      </w:pPr>
      <w:r>
        <w:rPr>
          <w:rFonts w:ascii="Times New Roman" w:hAnsi="Times New Roman" w:cs="Times New Roman"/>
          <w:b/>
          <w:sz w:val="24"/>
          <w:szCs w:val="24"/>
        </w:rPr>
        <w:t xml:space="preserve">Keywords: </w:t>
      </w:r>
      <w:r w:rsidRPr="00320A02">
        <w:rPr>
          <w:rFonts w:ascii="Times New Roman" w:hAnsi="Times New Roman" w:cs="Times New Roman"/>
          <w:sz w:val="24"/>
          <w:szCs w:val="24"/>
        </w:rPr>
        <w:t>NIMBLE</w:t>
      </w:r>
      <w:r w:rsidR="00320A02">
        <w:rPr>
          <w:rFonts w:ascii="Times New Roman" w:hAnsi="Times New Roman" w:cs="Times New Roman"/>
          <w:sz w:val="24"/>
          <w:szCs w:val="24"/>
        </w:rPr>
        <w:t xml:space="preserve">, occupancy model, </w:t>
      </w:r>
      <w:proofErr w:type="spellStart"/>
      <w:r w:rsidR="00320A02">
        <w:rPr>
          <w:rFonts w:ascii="Times New Roman" w:hAnsi="Times New Roman" w:cs="Times New Roman"/>
          <w:i/>
          <w:sz w:val="24"/>
          <w:szCs w:val="24"/>
        </w:rPr>
        <w:t>Candidatus</w:t>
      </w:r>
      <w:proofErr w:type="spellEnd"/>
      <w:r w:rsidR="00320A02">
        <w:rPr>
          <w:rFonts w:ascii="Times New Roman" w:hAnsi="Times New Roman" w:cs="Times New Roman"/>
          <w:i/>
          <w:sz w:val="24"/>
          <w:szCs w:val="24"/>
        </w:rPr>
        <w:t xml:space="preserve"> </w:t>
      </w:r>
      <w:proofErr w:type="spellStart"/>
      <w:r w:rsidR="00320A02">
        <w:rPr>
          <w:rFonts w:ascii="Times New Roman" w:hAnsi="Times New Roman" w:cs="Times New Roman"/>
          <w:sz w:val="24"/>
          <w:szCs w:val="24"/>
        </w:rPr>
        <w:t>Liberibacter</w:t>
      </w:r>
      <w:proofErr w:type="spellEnd"/>
      <w:r w:rsidR="00320A02">
        <w:rPr>
          <w:rFonts w:ascii="Times New Roman" w:hAnsi="Times New Roman" w:cs="Times New Roman"/>
          <w:sz w:val="24"/>
          <w:szCs w:val="24"/>
        </w:rPr>
        <w:t xml:space="preserve"> </w:t>
      </w:r>
      <w:proofErr w:type="spellStart"/>
      <w:r w:rsidR="00320A02">
        <w:rPr>
          <w:rFonts w:ascii="Times New Roman" w:hAnsi="Times New Roman" w:cs="Times New Roman"/>
          <w:sz w:val="24"/>
          <w:szCs w:val="24"/>
        </w:rPr>
        <w:t>solanacearum</w:t>
      </w:r>
      <w:proofErr w:type="spellEnd"/>
      <w:r w:rsidR="00320A02">
        <w:rPr>
          <w:rFonts w:ascii="Times New Roman" w:hAnsi="Times New Roman" w:cs="Times New Roman"/>
          <w:sz w:val="24"/>
          <w:szCs w:val="24"/>
        </w:rPr>
        <w:t xml:space="preserve">, list length analysis, </w:t>
      </w:r>
      <w:proofErr w:type="spellStart"/>
      <w:r w:rsidR="00320A02">
        <w:rPr>
          <w:rFonts w:ascii="Times New Roman" w:hAnsi="Times New Roman" w:cs="Times New Roman"/>
          <w:sz w:val="24"/>
          <w:szCs w:val="24"/>
        </w:rPr>
        <w:t>etc</w:t>
      </w:r>
      <w:proofErr w:type="spellEnd"/>
      <w:r w:rsidR="00320A02">
        <w:rPr>
          <w:rFonts w:ascii="Times New Roman" w:hAnsi="Times New Roman" w:cs="Times New Roman"/>
          <w:sz w:val="24"/>
          <w:szCs w:val="24"/>
        </w:rPr>
        <w:t>….</w:t>
      </w:r>
      <w:r w:rsidRPr="00320A02">
        <w:rPr>
          <w:rFonts w:ascii="Times New Roman" w:hAnsi="Times New Roman" w:cs="Times New Roman"/>
          <w:sz w:val="24"/>
          <w:szCs w:val="24"/>
        </w:rPr>
        <w:t xml:space="preserve"> </w:t>
      </w:r>
    </w:p>
    <w:p w14:paraId="1D9EE1EF" w14:textId="5F9149DC" w:rsidR="00855C4C" w:rsidRPr="00855C4C" w:rsidRDefault="00855C4C" w:rsidP="00523D9F">
      <w:pPr>
        <w:spacing w:after="0" w:line="480" w:lineRule="auto"/>
        <w:outlineLvl w:val="0"/>
        <w:rPr>
          <w:rFonts w:ascii="Times New Roman" w:hAnsi="Times New Roman" w:cs="Times New Roman"/>
          <w:b/>
          <w:sz w:val="24"/>
          <w:szCs w:val="24"/>
        </w:rPr>
      </w:pPr>
      <w:ins w:id="37" w:author="Microsoft Office User" w:date="2016-06-17T18:34:00Z">
        <w:r>
          <w:rPr>
            <w:rFonts w:ascii="Times New Roman" w:hAnsi="Times New Roman" w:cs="Times New Roman"/>
            <w:sz w:val="24"/>
            <w:szCs w:val="24"/>
          </w:rPr>
          <w:t>I certainly would like to see “NIMBLE” as a keyword here, although by no means must it be the first keyword listed.</w:t>
        </w:r>
      </w:ins>
    </w:p>
    <w:p w14:paraId="06FA190B" w14:textId="77777777" w:rsidR="00BD342E" w:rsidRDefault="00BD342E" w:rsidP="00523D9F">
      <w:pPr>
        <w:spacing w:after="0" w:line="480" w:lineRule="auto"/>
        <w:outlineLvl w:val="0"/>
        <w:rPr>
          <w:rFonts w:ascii="Times New Roman" w:hAnsi="Times New Roman" w:cs="Times New Roman"/>
          <w:b/>
          <w:sz w:val="24"/>
          <w:szCs w:val="24"/>
        </w:rPr>
      </w:pPr>
    </w:p>
    <w:p w14:paraId="1B3197E9" w14:textId="77777777" w:rsidR="00BD342E" w:rsidRDefault="00BD342E">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758315A0" w14:textId="55D9AF94" w:rsidR="00E65DF3" w:rsidRDefault="00E65DF3" w:rsidP="00523D9F">
      <w:pPr>
        <w:spacing w:after="0" w:line="48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Introduction</w:t>
      </w:r>
    </w:p>
    <w:p w14:paraId="28F2BBB4" w14:textId="60839A1C" w:rsidR="003E0E63" w:rsidRDefault="003C5259" w:rsidP="00523D9F">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t xml:space="preserve">The emergence of novel infectious diseases of humans, animals, and plants has increased in recent decades </w:t>
      </w:r>
      <w:r>
        <w:rPr>
          <w:rFonts w:ascii="Times New Roman" w:hAnsi="Times New Roman" w:cs="Times New Roman"/>
          <w:sz w:val="24"/>
          <w:szCs w:val="24"/>
        </w:rPr>
        <w:fldChar w:fldCharType="begin"/>
      </w:r>
      <w:r w:rsidR="00DF63AD">
        <w:rPr>
          <w:rFonts w:ascii="Times New Roman" w:hAnsi="Times New Roman" w:cs="Times New Roman"/>
          <w:sz w:val="24"/>
          <w:szCs w:val="24"/>
        </w:rPr>
        <w:instrText xml:space="preserve"> ADDIN ZOTERO_ITEM CSL_CITATION {"citationID":"52bSHqer","properties":{"formattedCitation":"(Anderson et al. 2004, Jones et al. 2008)","plainCitation":"(Anderson et al. 2004, Jones et al. 2008)"},"citationItems":[{"id":20171,"uris":["http://zotero.org/users/32556/items/UHK83V55"],"uri":["http://zotero.org/users/32556/items/UHK83V55"],"itemData":{"id":20171,"type":"article-journal","title":"Emerging infectious diseases of plants: pathogen pollution, climate change and agrotechnology drivers","container-title":"Trends in Ecology &amp; Evolution","page":"535–544","volume":"19","issue":"10","source":"Google Scholar","shortTitle":"Emerging infectious diseases of plants","author":[{"family":"Anderson","given":"P.K."},{"family":"Cunningham","given":"A.A."},{"family":"Patel","given":"N.G."},{"family":"Morales","given":"F.J."},{"family":"Epstein","given":"P.R."},{"family":"Daszak","given":"P."}],"issued":{"date-parts":[["2004"]]}}},{"id":1032,"uris":["http://zotero.org/users/32556/items/NZRZWT7Z"],"uri":["http://zotero.org/users/32556/items/NZRZWT7Z"],"itemData":{"id":1032,"type":"article-journal","title":"Global trends in emerging infectious diseases","container-title":"Nature","page":"990-993","volume":"451","issue":"7181","source":"www.nature.com","abstract":"Emerging infectious diseases (EIDs) are a significant burden on global economies and public health. Their emergence is thought to be driven largely by socio-economic, environmental and ecological factors, but no comparative study has explicitly analysed these linkages to understand global temporal and spatial patterns of EIDs. Here we analyse a database of 335 EID 'events' (origins of EIDs) between 1940 and 2004, and demonstrate non-random global patterns. EID events have risen significantly over time after controlling for reporting bias, with their peak incidence (in the 1980s) concomitant with the HIV pandemic. EID events are dominated by zoonoses (60.3% of EIDs): the majority of these (71.8%) originate in wildlife (for example, severe acute respiratory virus, Ebola virus), and are increasing significantly over time. We find that 54.3% of EID events are caused by bacteria or rickettsia, reflecting a large number of drug-resistant microbes in our database. Our results confirm that EID origins are significantly correlated with socio-economic, environmental and ecological factors, and provide a basis for identifying regions where new EIDs are most likely to originate (emerging disease 'hotspots'). They also reveal a substantial risk of wildlife zoonotic and vector-borne EIDs originating at lower latitudes where reporting effort is low. We conclude that global resources to counter disease emergence are poorly allocated, with the majority of the scientific and surveillance effort focused on countries from where the next important EID is least likely to originate.","DOI":"10.1038/nature06536","ISSN":"0028-0836","journalAbbreviation":"Nature","language":"en","author":[{"family":"Jones","given":"Kate E."},{"family":"Patel","given":"Nikkita G."},{"family":"Levy","given":"Marc A."},{"family":"Storeygard","given":"Adam"},{"family":"Balk","given":"Deborah"},{"family":"Gittleman","given":"John L."},{"family":"Daszak","given":"Peter"}],"issued":{"date-parts":[["2008",2,21]]}}}],"schema":"https://github.com/citation-style-language/schema/raw/master/csl-citation.json"} </w:instrText>
      </w:r>
      <w:r>
        <w:rPr>
          <w:rFonts w:ascii="Times New Roman" w:hAnsi="Times New Roman" w:cs="Times New Roman"/>
          <w:sz w:val="24"/>
          <w:szCs w:val="24"/>
        </w:rPr>
        <w:fldChar w:fldCharType="separate"/>
      </w:r>
      <w:r w:rsidR="00DF63AD" w:rsidRPr="00DF63AD">
        <w:rPr>
          <w:rFonts w:ascii="Times New Roman" w:hAnsi="Times New Roman" w:cs="Times New Roman"/>
          <w:sz w:val="24"/>
        </w:rPr>
        <w:t>(Anderson et al. 2004, Jones et al. 2008)</w:t>
      </w:r>
      <w:r>
        <w:rPr>
          <w:rFonts w:ascii="Times New Roman" w:hAnsi="Times New Roman" w:cs="Times New Roman"/>
          <w:sz w:val="24"/>
          <w:szCs w:val="24"/>
        </w:rPr>
        <w:fldChar w:fldCharType="end"/>
      </w:r>
      <w:r>
        <w:rPr>
          <w:rFonts w:ascii="Times New Roman" w:hAnsi="Times New Roman" w:cs="Times New Roman"/>
          <w:sz w:val="24"/>
          <w:szCs w:val="24"/>
        </w:rPr>
        <w:t xml:space="preserve">. For plant diseases, </w:t>
      </w:r>
      <w:r w:rsidR="00DF63AD">
        <w:rPr>
          <w:rFonts w:ascii="Times New Roman" w:hAnsi="Times New Roman" w:cs="Times New Roman"/>
          <w:sz w:val="24"/>
          <w:szCs w:val="24"/>
        </w:rPr>
        <w:t>the majority of</w:t>
      </w:r>
      <w:r>
        <w:rPr>
          <w:rFonts w:ascii="Times New Roman" w:hAnsi="Times New Roman" w:cs="Times New Roman"/>
          <w:sz w:val="24"/>
          <w:szCs w:val="24"/>
        </w:rPr>
        <w:t xml:space="preserve"> recent outbreaks have occurred due to introduction of </w:t>
      </w:r>
      <w:r w:rsidR="00C07612">
        <w:rPr>
          <w:rFonts w:ascii="Times New Roman" w:hAnsi="Times New Roman" w:cs="Times New Roman"/>
          <w:sz w:val="24"/>
          <w:szCs w:val="24"/>
        </w:rPr>
        <w:t>pathogens</w:t>
      </w:r>
      <w:r>
        <w:rPr>
          <w:rFonts w:ascii="Times New Roman" w:hAnsi="Times New Roman" w:cs="Times New Roman"/>
          <w:sz w:val="24"/>
          <w:szCs w:val="24"/>
        </w:rPr>
        <w:t xml:space="preserve"> into new areas, climate change, or agricultural change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{"citationID":"14qdduvdei","properties":{"formattedCitation":"(Anderson et al. 2004)","plainCitation":"(Anderson et al. 2004)"},"citationItems":[{"id":20171,"uris":["http://zotero.org/users/32556/items/UHK83V55"],"uri":["http://zotero.org/users/32556/items/UHK83V55"],"itemData":{"id":20171,"type":"article-journal","title":"Emerging infectious diseases of plants: pathogen pollution, climate change and agrotechnology drivers","container-title":"Trends in Ecology &amp; Evolution","page":"535–544","volume":"19","issue":"10","source":"Google Scholar","shortTitle":"Emerging infectious diseases of plants","author":[{"family":"Anderson","given":"P.K."},{"family":"Cunningham","given":"A.A."},{"family":"Patel","given":"N.G."},{"family":"Morales","given":"F.J."},{"family":"Epstein","given":"P.R."},{"family":"Daszak","given":"P."}],"issued":{"date-parts":[["2004"]]}}}],"schema":"https://github.com/citation-style-language/schema/raw/master/csl-citation.json"} </w:instrText>
      </w:r>
      <w:r>
        <w:rPr>
          <w:rFonts w:ascii="Times New Roman" w:hAnsi="Times New Roman" w:cs="Times New Roman"/>
          <w:sz w:val="24"/>
          <w:szCs w:val="24"/>
        </w:rPr>
        <w:fldChar w:fldCharType="separate"/>
      </w:r>
      <w:r w:rsidRPr="003C5259">
        <w:rPr>
          <w:rFonts w:ascii="Times New Roman" w:hAnsi="Times New Roman" w:cs="Times New Roman"/>
          <w:sz w:val="24"/>
        </w:rPr>
        <w:t>(Anderson et al. 2004)</w:t>
      </w:r>
      <w:r>
        <w:rPr>
          <w:rFonts w:ascii="Times New Roman" w:hAnsi="Times New Roman" w:cs="Times New Roman"/>
          <w:sz w:val="24"/>
          <w:szCs w:val="24"/>
        </w:rPr>
        <w:fldChar w:fldCharType="end"/>
      </w:r>
      <w:r>
        <w:rPr>
          <w:rFonts w:ascii="Times New Roman" w:hAnsi="Times New Roman" w:cs="Times New Roman"/>
          <w:sz w:val="24"/>
          <w:szCs w:val="24"/>
        </w:rPr>
        <w:t xml:space="preserve">. For vector-borne plant pathogens, </w:t>
      </w:r>
      <w:r w:rsidR="00C07612">
        <w:rPr>
          <w:rFonts w:ascii="Times New Roman" w:hAnsi="Times New Roman" w:cs="Times New Roman"/>
          <w:sz w:val="24"/>
          <w:szCs w:val="24"/>
        </w:rPr>
        <w:t>these same</w:t>
      </w:r>
      <w:r>
        <w:rPr>
          <w:rFonts w:ascii="Times New Roman" w:hAnsi="Times New Roman" w:cs="Times New Roman"/>
          <w:sz w:val="24"/>
          <w:szCs w:val="24"/>
        </w:rPr>
        <w:t xml:space="preserve"> processes could </w:t>
      </w:r>
      <w:r w:rsidR="00DF63AD">
        <w:rPr>
          <w:rFonts w:ascii="Times New Roman" w:hAnsi="Times New Roman" w:cs="Times New Roman"/>
          <w:sz w:val="24"/>
          <w:szCs w:val="24"/>
        </w:rPr>
        <w:t xml:space="preserve">also </w:t>
      </w:r>
      <w:r>
        <w:rPr>
          <w:rFonts w:ascii="Times New Roman" w:hAnsi="Times New Roman" w:cs="Times New Roman"/>
          <w:sz w:val="24"/>
          <w:szCs w:val="24"/>
        </w:rPr>
        <w:t xml:space="preserve">cause disease outbreaks indirectly through changes in vector populations </w:t>
      </w:r>
      <w:r>
        <w:rPr>
          <w:rFonts w:ascii="Times New Roman" w:hAnsi="Times New Roman" w:cs="Times New Roman"/>
          <w:sz w:val="24"/>
          <w:szCs w:val="24"/>
        </w:rPr>
        <w:fldChar w:fldCharType="begin"/>
      </w:r>
      <w:r w:rsidR="00DF63AD">
        <w:rPr>
          <w:rFonts w:ascii="Times New Roman" w:hAnsi="Times New Roman" w:cs="Times New Roman"/>
          <w:sz w:val="24"/>
          <w:szCs w:val="24"/>
        </w:rPr>
        <w:instrText xml:space="preserve"> ADDIN ZOTERO_ITEM CSL_CITATION {"citationID":"NiwACdod","properties":{"formattedCitation":"(Anderson et al. 2004, Fereres 2015)","plainCitation":"(Anderson et al. 2004, Fereres 2015)"},"citationItems":[{"id":20171,"uris":["http://zotero.org/users/32556/items/UHK83V55"],"uri":["http://zotero.org/users/32556/items/UHK83V55"],"itemData":{"id":20171,"type":"article-journal","title":"Emerging infectious diseases of plants: pathogen pollution, climate change and agrotechnology drivers","container-title":"Trends in Ecology &amp; Evolution","page":"535–544","volume":"19","issue":"10","source":"Google Scholar","shortTitle":"Emerging infectious diseases of plants","author":[{"family":"Anderson","given":"P.K."},{"family":"Cunningham","given":"A.A."},{"family":"Patel","given":"N.G."},{"family":"Morales","given":"F.J."},{"family":"Epstein","given":"P.R."},{"family":"Daszak","given":"P."}],"issued":{"date-parts":[["2004"]]}}},{"id":1320,"uris":["http://zotero.org/users/32556/items/K8QR6WQC"],"uri":["http://zotero.org/users/32556/items/K8QR6WQC"],"itemData":{"id":1320,"type":"article-journal","title":"Insect vectors as drivers of plant virus emergence","container-title":"Current Opinion in Virology","collection-title":"Emerging viruses","page":"42-46","volume":"10","source":"ScienceDirect","DOI":"10.1016/j.coviro.2014.12.008","ISSN":"1879-6257","journalAbbreviation":"Current Opinion in Virology","author":[{"family":"Fereres","given":"Alberto"}],"issued":{"date-parts":[["2015",2]]}}}],"schema":"https://github.com/citation-style-language/schema/raw/master/csl-citation.json"} </w:instrText>
      </w:r>
      <w:r>
        <w:rPr>
          <w:rFonts w:ascii="Times New Roman" w:hAnsi="Times New Roman" w:cs="Times New Roman"/>
          <w:sz w:val="24"/>
          <w:szCs w:val="24"/>
        </w:rPr>
        <w:fldChar w:fldCharType="separate"/>
      </w:r>
      <w:r w:rsidR="00DF63AD" w:rsidRPr="00DF63AD">
        <w:rPr>
          <w:rFonts w:ascii="Times New Roman" w:hAnsi="Times New Roman" w:cs="Times New Roman"/>
          <w:sz w:val="24"/>
        </w:rPr>
        <w:t>(Anderson et al. 2004, Fereres 2015)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3E0E63">
        <w:rPr>
          <w:rFonts w:ascii="Times New Roman" w:hAnsi="Times New Roman" w:cs="Times New Roman"/>
          <w:sz w:val="24"/>
          <w:szCs w:val="24"/>
        </w:rPr>
        <w:t>Understanding the causes of disease outbreaks will facilitate management of current epidemics an</w:t>
      </w:r>
      <w:r w:rsidR="002B443B">
        <w:rPr>
          <w:rFonts w:ascii="Times New Roman" w:hAnsi="Times New Roman" w:cs="Times New Roman"/>
          <w:sz w:val="24"/>
          <w:szCs w:val="24"/>
        </w:rPr>
        <w:t xml:space="preserve">d risk </w:t>
      </w:r>
      <w:r w:rsidR="00DF63AD">
        <w:rPr>
          <w:rFonts w:ascii="Times New Roman" w:hAnsi="Times New Roman" w:cs="Times New Roman"/>
          <w:sz w:val="24"/>
          <w:szCs w:val="24"/>
        </w:rPr>
        <w:t>assessments</w:t>
      </w:r>
      <w:r w:rsidR="002B443B">
        <w:rPr>
          <w:rFonts w:ascii="Times New Roman" w:hAnsi="Times New Roman" w:cs="Times New Roman"/>
          <w:sz w:val="24"/>
          <w:szCs w:val="24"/>
        </w:rPr>
        <w:t xml:space="preserve"> of future ones </w:t>
      </w:r>
      <w:r w:rsidR="002B443B">
        <w:rPr>
          <w:rFonts w:ascii="Times New Roman" w:hAnsi="Times New Roman" w:cs="Times New Roman"/>
          <w:sz w:val="24"/>
          <w:szCs w:val="24"/>
        </w:rPr>
        <w:fldChar w:fldCharType="begin"/>
      </w:r>
      <w:r w:rsidR="002B443B">
        <w:rPr>
          <w:rFonts w:ascii="Times New Roman" w:hAnsi="Times New Roman" w:cs="Times New Roman"/>
          <w:sz w:val="24"/>
          <w:szCs w:val="24"/>
        </w:rPr>
        <w:instrText xml:space="preserve"> ADDIN ZOTERO_ITEM CSL_CITATION {"citationID":"2iltskcen5","properties":{"formattedCitation":"(Chakraborty 2013)","plainCitation":"(Chakraborty 2013)"},"citationItems":[{"id":21957,"uris":["http://zotero.org/users/32556/items/3U2SEUCZ"],"uri":["http://zotero.org/users/32556/items/3U2SEUCZ"],"itemData":{"id":21957,"type":"article-journal","title":"Migrate or evolve: options for plant pathogens under climate change","container-title":"Global Change Biology","page":"1985–2000","volume":"19","issue":"7","source":"Wiley Online Library","abstract":"Findings on climate change influence on plant pathogens are often inconsistent and context dependent. Knowledge of pathogens affecting agricultural crops and natural plant communities remains fragmented along disciplinary lines. By broadening the perspective beyond agriculture, this review integrates cross-disciplinary knowledge to show that at scales relevant to climate change, accelerated evolution and changing geographic distribution will be the main implications for pathogens. New races may evolve rapidly under elevated temperature and CO2, as evolutionary forces act on massive pathogen populations boosted by a combination of increased fecundity and infection cycles under favourable microclimate within enlarged canopy. Changing geographic distribution will bring together diverse lineages/genotypes that do not share common ecological niche, potentially increasing pathogen diversity. However, the uncertainty of model predictions and a lack of synthesis of fragmented knowledge remain as major deficiencies in knowledge. The review contends that the failure to consider scale and human intervention through new technology are major sources of uncertainty. Recognizing that improved biophysical models alone will not reduce uncertainty, it proposes a generic framework to increase focus and outlines ways to integrate biophysical elements and technology change with human intervention scenarios to minimize uncertainty. To synthesize knowledge of pathogen biology and life history, the review borrows the concept of ‘fitness’ from population biology as a comprehensive measure of pathogen strengths and vulnerabilities, and explores the implications of pathogen mode of nutrition to fitness and its interactions with plants suffering chronic abiotic stress under climate change. Current and future disease management options can then be judged for their ability to impair pathogenic and saprophytic fitness. The review pinpoints improving confidence in model prediction by minimizing uncertainty, developing management strategies to reduce overall pathogen fitness, and finding new sources of data to trawl for climate signatures on pathogens as important challenges for future research.","DOI":"10.1111/gcb.12205","ISSN":"1365-2486","shortTitle":"Migrate or evolve","language":"en","author":[{"family":"Chakraborty","given":"Sukumar"}],"issued":{"date-parts":[["2013"]]}}}],"schema":"https://github.com/citation-style-language/schema/raw/master/csl-citation.json"} </w:instrText>
      </w:r>
      <w:r w:rsidR="002B443B">
        <w:rPr>
          <w:rFonts w:ascii="Times New Roman" w:hAnsi="Times New Roman" w:cs="Times New Roman"/>
          <w:sz w:val="24"/>
          <w:szCs w:val="24"/>
        </w:rPr>
        <w:fldChar w:fldCharType="separate"/>
      </w:r>
      <w:r w:rsidR="002B443B" w:rsidRPr="002B443B">
        <w:rPr>
          <w:rFonts w:ascii="Times New Roman" w:hAnsi="Times New Roman" w:cs="Times New Roman"/>
          <w:sz w:val="24"/>
        </w:rPr>
        <w:t>(Chakraborty 2013)</w:t>
      </w:r>
      <w:r w:rsidR="002B443B">
        <w:rPr>
          <w:rFonts w:ascii="Times New Roman" w:hAnsi="Times New Roman" w:cs="Times New Roman"/>
          <w:sz w:val="24"/>
          <w:szCs w:val="24"/>
        </w:rPr>
        <w:fldChar w:fldCharType="end"/>
      </w:r>
      <w:r w:rsidR="003E0E63">
        <w:rPr>
          <w:rFonts w:ascii="Times New Roman" w:hAnsi="Times New Roman" w:cs="Times New Roman"/>
          <w:sz w:val="24"/>
          <w:szCs w:val="24"/>
        </w:rPr>
        <w:t>.</w:t>
      </w:r>
    </w:p>
    <w:p w14:paraId="4411F972" w14:textId="0FC2CF5A" w:rsidR="003C5259" w:rsidRDefault="003E0E63" w:rsidP="00523D9F">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r>
      <w:r w:rsidR="000F5151">
        <w:rPr>
          <w:rFonts w:ascii="Times New Roman" w:hAnsi="Times New Roman" w:cs="Times New Roman"/>
          <w:sz w:val="24"/>
          <w:szCs w:val="24"/>
        </w:rPr>
        <w:t>Beginning in the mid-1990s</w:t>
      </w:r>
      <w:r w:rsidR="000F5151" w:rsidRPr="000F5151">
        <w:rPr>
          <w:rFonts w:ascii="Times New Roman" w:hAnsi="Times New Roman" w:cs="Times New Roman"/>
          <w:sz w:val="24"/>
          <w:szCs w:val="24"/>
        </w:rPr>
        <w:t xml:space="preserve">, potato growers in Western </w:t>
      </w:r>
      <w:r w:rsidR="000F5151">
        <w:rPr>
          <w:rFonts w:ascii="Times New Roman" w:hAnsi="Times New Roman" w:cs="Times New Roman"/>
          <w:sz w:val="24"/>
          <w:szCs w:val="24"/>
        </w:rPr>
        <w:t xml:space="preserve">US, Mexico, and Central America </w:t>
      </w:r>
      <w:r w:rsidR="000F5151" w:rsidRPr="000F5151">
        <w:rPr>
          <w:rFonts w:ascii="Times New Roman" w:hAnsi="Times New Roman" w:cs="Times New Roman"/>
          <w:sz w:val="24"/>
          <w:szCs w:val="24"/>
        </w:rPr>
        <w:t>have experienced se</w:t>
      </w:r>
      <w:r w:rsidR="000F5151">
        <w:rPr>
          <w:rFonts w:ascii="Times New Roman" w:hAnsi="Times New Roman" w:cs="Times New Roman"/>
          <w:sz w:val="24"/>
          <w:szCs w:val="24"/>
        </w:rPr>
        <w:t xml:space="preserve">vere yield losses from </w:t>
      </w:r>
      <w:r w:rsidR="00C07612">
        <w:rPr>
          <w:rFonts w:ascii="Times New Roman" w:hAnsi="Times New Roman" w:cs="Times New Roman"/>
          <w:sz w:val="24"/>
          <w:szCs w:val="24"/>
        </w:rPr>
        <w:t xml:space="preserve">the </w:t>
      </w:r>
      <w:r w:rsidR="000F5151">
        <w:rPr>
          <w:rFonts w:ascii="Times New Roman" w:hAnsi="Times New Roman" w:cs="Times New Roman"/>
          <w:sz w:val="24"/>
          <w:szCs w:val="24"/>
        </w:rPr>
        <w:t xml:space="preserve">emergence of </w:t>
      </w:r>
      <w:r w:rsidR="00811E01">
        <w:rPr>
          <w:rFonts w:ascii="Times New Roman" w:hAnsi="Times New Roman" w:cs="Times New Roman"/>
          <w:sz w:val="24"/>
          <w:szCs w:val="24"/>
        </w:rPr>
        <w:t>Zebra C</w:t>
      </w:r>
      <w:r w:rsidR="00C07612">
        <w:rPr>
          <w:rFonts w:ascii="Times New Roman" w:hAnsi="Times New Roman" w:cs="Times New Roman"/>
          <w:sz w:val="24"/>
          <w:szCs w:val="24"/>
        </w:rPr>
        <w:t xml:space="preserve">hip </w:t>
      </w:r>
      <w:r w:rsidR="00811E01">
        <w:rPr>
          <w:rFonts w:ascii="Times New Roman" w:hAnsi="Times New Roman" w:cs="Times New Roman"/>
          <w:sz w:val="24"/>
          <w:szCs w:val="24"/>
        </w:rPr>
        <w:t>disease</w:t>
      </w:r>
      <w:r w:rsidR="00C07612">
        <w:rPr>
          <w:rFonts w:ascii="Times New Roman" w:hAnsi="Times New Roman" w:cs="Times New Roman"/>
          <w:sz w:val="24"/>
          <w:szCs w:val="24"/>
        </w:rPr>
        <w:t>,</w:t>
      </w:r>
      <w:r w:rsidR="000F5151">
        <w:rPr>
          <w:rFonts w:ascii="Times New Roman" w:hAnsi="Times New Roman" w:cs="Times New Roman"/>
          <w:sz w:val="24"/>
          <w:szCs w:val="24"/>
        </w:rPr>
        <w:t xml:space="preserve"> </w:t>
      </w:r>
      <w:r w:rsidR="00C07612">
        <w:rPr>
          <w:rFonts w:ascii="Times New Roman" w:hAnsi="Times New Roman" w:cs="Times New Roman"/>
          <w:sz w:val="24"/>
          <w:szCs w:val="24"/>
        </w:rPr>
        <w:t>caused by</w:t>
      </w:r>
      <w:r w:rsidR="000F5151">
        <w:rPr>
          <w:rFonts w:ascii="Times New Roman" w:hAnsi="Times New Roman" w:cs="Times New Roman"/>
          <w:sz w:val="24"/>
          <w:szCs w:val="24"/>
        </w:rPr>
        <w:t xml:space="preserve"> infections </w:t>
      </w:r>
      <w:r w:rsidR="00C07612">
        <w:rPr>
          <w:rFonts w:ascii="Times New Roman" w:hAnsi="Times New Roman" w:cs="Times New Roman"/>
          <w:sz w:val="24"/>
          <w:szCs w:val="24"/>
        </w:rPr>
        <w:t>of the</w:t>
      </w:r>
      <w:r w:rsidR="000F5151">
        <w:rPr>
          <w:rFonts w:ascii="Times New Roman" w:hAnsi="Times New Roman" w:cs="Times New Roman"/>
          <w:sz w:val="24"/>
          <w:szCs w:val="24"/>
        </w:rPr>
        <w:t xml:space="preserve"> bacterial pathogen </w:t>
      </w:r>
      <w:proofErr w:type="spellStart"/>
      <w:r w:rsidR="000F5151" w:rsidRPr="000F5151">
        <w:rPr>
          <w:rFonts w:ascii="Times New Roman" w:hAnsi="Times New Roman" w:cs="Times New Roman"/>
          <w:i/>
          <w:sz w:val="24"/>
          <w:szCs w:val="24"/>
        </w:rPr>
        <w:t>Candidatus</w:t>
      </w:r>
      <w:proofErr w:type="spellEnd"/>
      <w:r w:rsidR="000F5151" w:rsidRPr="000F5151">
        <w:rPr>
          <w:rFonts w:ascii="Times New Roman" w:hAnsi="Times New Roman" w:cs="Times New Roman"/>
          <w:sz w:val="24"/>
          <w:szCs w:val="24"/>
        </w:rPr>
        <w:t xml:space="preserve"> </w:t>
      </w:r>
      <w:proofErr w:type="spellStart"/>
      <w:r w:rsidR="000F5151" w:rsidRPr="000F5151">
        <w:rPr>
          <w:rFonts w:ascii="Times New Roman" w:hAnsi="Times New Roman" w:cs="Times New Roman"/>
          <w:sz w:val="24"/>
          <w:szCs w:val="24"/>
        </w:rPr>
        <w:t>Liberibacter</w:t>
      </w:r>
      <w:proofErr w:type="spellEnd"/>
      <w:r w:rsidR="000F5151" w:rsidRPr="000F5151">
        <w:rPr>
          <w:rFonts w:ascii="Times New Roman" w:hAnsi="Times New Roman" w:cs="Times New Roman"/>
          <w:sz w:val="24"/>
          <w:szCs w:val="24"/>
        </w:rPr>
        <w:t xml:space="preserve"> </w:t>
      </w:r>
      <w:proofErr w:type="spellStart"/>
      <w:r w:rsidR="000F5151" w:rsidRPr="000F5151">
        <w:rPr>
          <w:rFonts w:ascii="Times New Roman" w:hAnsi="Times New Roman" w:cs="Times New Roman"/>
          <w:sz w:val="24"/>
          <w:szCs w:val="24"/>
        </w:rPr>
        <w:t>solanacearum</w:t>
      </w:r>
      <w:proofErr w:type="spellEnd"/>
      <w:r w:rsidR="000F5151" w:rsidRPr="000F5151">
        <w:rPr>
          <w:rFonts w:ascii="Times New Roman" w:hAnsi="Times New Roman" w:cs="Times New Roman"/>
          <w:sz w:val="24"/>
          <w:szCs w:val="24"/>
        </w:rPr>
        <w:t xml:space="preserve"> (</w:t>
      </w:r>
      <w:proofErr w:type="spellStart"/>
      <w:r w:rsidR="000F5151" w:rsidRPr="000F5151">
        <w:rPr>
          <w:rFonts w:ascii="Times New Roman" w:hAnsi="Times New Roman" w:cs="Times New Roman"/>
          <w:sz w:val="24"/>
          <w:szCs w:val="24"/>
        </w:rPr>
        <w:t>Lso</w:t>
      </w:r>
      <w:proofErr w:type="spellEnd"/>
      <w:r w:rsidR="000F5151" w:rsidRPr="000F5151">
        <w:rPr>
          <w:rFonts w:ascii="Times New Roman" w:hAnsi="Times New Roman" w:cs="Times New Roman"/>
          <w:sz w:val="24"/>
          <w:szCs w:val="24"/>
        </w:rPr>
        <w:t xml:space="preserve">; = </w:t>
      </w:r>
      <w:r w:rsidR="000F5151" w:rsidRPr="000F5151">
        <w:rPr>
          <w:rFonts w:ascii="Times New Roman" w:hAnsi="Times New Roman" w:cs="Times New Roman"/>
          <w:i/>
          <w:sz w:val="24"/>
          <w:szCs w:val="24"/>
        </w:rPr>
        <w:t>C.</w:t>
      </w:r>
      <w:r w:rsidR="000F5151" w:rsidRPr="000F5151">
        <w:rPr>
          <w:rFonts w:ascii="Times New Roman" w:hAnsi="Times New Roman" w:cs="Times New Roman"/>
          <w:sz w:val="24"/>
          <w:szCs w:val="24"/>
        </w:rPr>
        <w:t xml:space="preserve"> L. </w:t>
      </w:r>
      <w:proofErr w:type="spellStart"/>
      <w:r w:rsidR="000F5151" w:rsidRPr="000F5151">
        <w:rPr>
          <w:rFonts w:ascii="Times New Roman" w:hAnsi="Times New Roman" w:cs="Times New Roman"/>
          <w:sz w:val="24"/>
          <w:szCs w:val="24"/>
        </w:rPr>
        <w:t>psyllaurous</w:t>
      </w:r>
      <w:proofErr w:type="spellEnd"/>
      <w:r w:rsidR="000F5151" w:rsidRPr="000F5151">
        <w:rPr>
          <w:rFonts w:ascii="Times New Roman" w:hAnsi="Times New Roman" w:cs="Times New Roman"/>
          <w:sz w:val="24"/>
          <w:szCs w:val="24"/>
        </w:rPr>
        <w:t>)</w:t>
      </w:r>
      <w:r w:rsidR="00811E01">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2B443B">
        <w:rPr>
          <w:rFonts w:ascii="Times New Roman" w:hAnsi="Times New Roman" w:cs="Times New Roman"/>
          <w:sz w:val="24"/>
          <w:szCs w:val="24"/>
        </w:rPr>
        <w:instrText xml:space="preserve"> ADDIN ZOTERO_ITEM CSL_CITATION {"citationID":"G22xYhlz","properties":{"formattedCitation":"(Munyaneza et al. 2007, Brown et al. 2010)","plainCitation":"(Munyaneza et al. 2007, Brown et al. 2010)"},"citationItems":[{"id":21229,"uris":["http://zotero.org/users/32556/items/U7E4UBTQ"],"uri":["http://zotero.org/users/32556/items/U7E4UBTQ"],"itemData":{"id":21229,"type":"article-journal","title":"Association of Bactericera cockerelli (Homoptera : Psyllidae) with “zebra chip,” a new potato disease in southwestern United States and Mexico","container-title":"JOURNAL OF ECONOMIC ENTOMOLOGY","page":"656-663","volume":"100","issue":"3","abstract":"A new defect of potato, Solanum tuberosum L., “zebra chip,” so named for the characteristic symptoms that develop in fried chips from infected potato tubers, has recently been documented in several southwestern states of the United States, in Mexico, and in Central America. This defect is causing millions of dollars in losses to both potato producers and processors. Zebra chip plant symptoms resemble those caused by potato purple top and psyllid yellows diseases. Experiments were conducted to elucidate the association between the psyllid Bactericera cockerelli (Sulc) (Homoptera: Psyllidae) and zebra chip by exposing clean potato plants to this insect under greenhouse and field conditions. Potato plants and tubers exhibiting zebra chip symptoms were tested for phytoplasmas by polymerase chain reaction. Potato psyllids collected from infected potato fields also were tested. Results indicated that there was an association between the potato psyllid and zebra chip. Plants exposed to psyllids in the greenhouse and field developed zebra chip. In the greenhouse, 25.8 and 59.2% of tubers exhibited zebra chip symptoms in the raw tubers and fried chips, respectively. In the field, 15 and 57% of tubers showed symptoms in raw tubers and chips, respectively. No zebra chip was observed in tubers from plants that had not been exposed to psyllids, either in the greenhouse or field. No phytoplasmas were detected from potato plants or tubers with zebra chip symptoms, suggesting that these pathogens are not involved in zebra chip. Of the 47 samples of potato psyllids tested, only two tested positive for the Columbia Basin potato purple top phytoplasma.","DOI":"10.1603/0022-0493(2007)100[656:AOBCHP]2.0.CO;2","ISSN":"0022-0493","author":[{"family":"Munyaneza","given":"J. E."},{"family":"Crosslin","given":"J. M."},{"family":"Upton","given":"J. E."}],"issued":{"date-parts":[["2007",6]]}}},{"id":21320,"uris":["http://zotero.org/users/32556/items/3PPFBGPN"],"uri":["http://zotero.org/users/32556/items/3PPFBGPN"],"itemData":{"id":21320,"type":"article-journal","title":"First Report of \"Candidatus Liberibacter psyllaurous” (synonym “Ca. L. solanacearum”) Associated with ‘Tomato Vein-Greening’ and ‘Tomato Psyllid Yellows’ Diseases in Commercial Greenhouses in Arizona","container-title":"Plant Disease","page":"376-376","volume":"94","issue":"3","source":"CrossRef","DOI":"10.1094/PDIS-94-3-0376B","ISSN":"0191-2917","author":[{"family":"Brown","given":"J. K."},{"family":"Rehman","given":"M."},{"family":"Rogan","given":"D."},{"family":"Martin","given":"R. R."},{"family":"Idris","given":"A. M."}],"issued":{"date-parts":[["2010",3]]}}}],"schema":"https://github.com/citation-style-language/schema/raw/master/csl-citation.json"} </w:instrText>
      </w:r>
      <w:r w:rsidR="00811E01">
        <w:rPr>
          <w:rFonts w:ascii="Times New Roman" w:hAnsi="Times New Roman" w:cs="Times New Roman"/>
          <w:sz w:val="24"/>
          <w:szCs w:val="24"/>
        </w:rPr>
        <w:fldChar w:fldCharType="separate"/>
      </w:r>
      <w:r w:rsidR="002B443B" w:rsidRPr="002B443B">
        <w:rPr>
          <w:rFonts w:ascii="Times New Roman" w:hAnsi="Times New Roman" w:cs="Times New Roman"/>
          <w:sz w:val="24"/>
        </w:rPr>
        <w:t>(</w:t>
      </w:r>
      <w:proofErr w:type="spellStart"/>
      <w:r w:rsidR="002B443B" w:rsidRPr="002B443B">
        <w:rPr>
          <w:rFonts w:ascii="Times New Roman" w:hAnsi="Times New Roman" w:cs="Times New Roman"/>
          <w:sz w:val="24"/>
        </w:rPr>
        <w:t>Munyaneza</w:t>
      </w:r>
      <w:proofErr w:type="spellEnd"/>
      <w:r w:rsidR="002B443B" w:rsidRPr="002B443B">
        <w:rPr>
          <w:rFonts w:ascii="Times New Roman" w:hAnsi="Times New Roman" w:cs="Times New Roman"/>
          <w:sz w:val="24"/>
        </w:rPr>
        <w:t xml:space="preserve"> et al. 2007, Brown et al. 2010)</w:t>
      </w:r>
      <w:r w:rsidR="00811E01">
        <w:rPr>
          <w:rFonts w:ascii="Times New Roman" w:hAnsi="Times New Roman" w:cs="Times New Roman"/>
          <w:sz w:val="24"/>
          <w:szCs w:val="24"/>
        </w:rPr>
        <w:fldChar w:fldCharType="end"/>
      </w:r>
      <w:r w:rsidR="000F5151">
        <w:rPr>
          <w:rFonts w:ascii="Times New Roman" w:hAnsi="Times New Roman" w:cs="Times New Roman"/>
          <w:sz w:val="24"/>
          <w:szCs w:val="24"/>
        </w:rPr>
        <w:t xml:space="preserve">. </w:t>
      </w:r>
      <w:r w:rsidR="00C07612">
        <w:rPr>
          <w:rFonts w:ascii="Times New Roman" w:hAnsi="Times New Roman" w:cs="Times New Roman"/>
          <w:sz w:val="24"/>
          <w:szCs w:val="24"/>
        </w:rPr>
        <w:t xml:space="preserve">While </w:t>
      </w:r>
      <w:proofErr w:type="spellStart"/>
      <w:r w:rsidR="00C07612">
        <w:rPr>
          <w:rFonts w:ascii="Times New Roman" w:hAnsi="Times New Roman" w:cs="Times New Roman"/>
          <w:sz w:val="24"/>
          <w:szCs w:val="24"/>
        </w:rPr>
        <w:t>Lso</w:t>
      </w:r>
      <w:proofErr w:type="spellEnd"/>
      <w:r w:rsidR="00C07612">
        <w:rPr>
          <w:rFonts w:ascii="Times New Roman" w:hAnsi="Times New Roman" w:cs="Times New Roman"/>
          <w:sz w:val="24"/>
          <w:szCs w:val="24"/>
        </w:rPr>
        <w:t xml:space="preserve"> causes diseases in other </w:t>
      </w:r>
      <w:proofErr w:type="spellStart"/>
      <w:r w:rsidR="00C07612">
        <w:rPr>
          <w:rFonts w:ascii="Times New Roman" w:hAnsi="Times New Roman" w:cs="Times New Roman"/>
          <w:sz w:val="24"/>
          <w:szCs w:val="24"/>
        </w:rPr>
        <w:t>solanaceous</w:t>
      </w:r>
      <w:proofErr w:type="spellEnd"/>
      <w:r w:rsidR="00C07612">
        <w:rPr>
          <w:rFonts w:ascii="Times New Roman" w:hAnsi="Times New Roman" w:cs="Times New Roman"/>
          <w:sz w:val="24"/>
          <w:szCs w:val="24"/>
        </w:rPr>
        <w:t xml:space="preserve"> agricultural crops—namely tomato</w:t>
      </w:r>
      <w:r w:rsidR="00DF63AD">
        <w:rPr>
          <w:rFonts w:ascii="Times New Roman" w:hAnsi="Times New Roman" w:cs="Times New Roman"/>
          <w:sz w:val="24"/>
          <w:szCs w:val="24"/>
        </w:rPr>
        <w:t xml:space="preserve"> and</w:t>
      </w:r>
      <w:r w:rsidR="00C07612">
        <w:rPr>
          <w:rFonts w:ascii="Times New Roman" w:hAnsi="Times New Roman" w:cs="Times New Roman"/>
          <w:sz w:val="24"/>
          <w:szCs w:val="24"/>
        </w:rPr>
        <w:t xml:space="preserve"> peppers—Zebra Ch</w:t>
      </w:r>
      <w:r w:rsidR="00DF63AD">
        <w:rPr>
          <w:rFonts w:ascii="Times New Roman" w:hAnsi="Times New Roman" w:cs="Times New Roman"/>
          <w:sz w:val="24"/>
          <w:szCs w:val="24"/>
        </w:rPr>
        <w:t xml:space="preserve">ip disease is the most damaging, </w:t>
      </w:r>
      <w:r w:rsidR="00C07612">
        <w:rPr>
          <w:rFonts w:ascii="Times New Roman" w:hAnsi="Times New Roman" w:cs="Times New Roman"/>
          <w:sz w:val="24"/>
          <w:szCs w:val="24"/>
        </w:rPr>
        <w:t>causing</w:t>
      </w:r>
      <w:r w:rsidR="00811E01">
        <w:rPr>
          <w:rFonts w:ascii="Times New Roman" w:hAnsi="Times New Roman" w:cs="Times New Roman"/>
          <w:sz w:val="24"/>
          <w:szCs w:val="24"/>
        </w:rPr>
        <w:t xml:space="preserve"> large losses in potato production in </w:t>
      </w:r>
      <w:r w:rsidR="00C07612">
        <w:rPr>
          <w:rFonts w:ascii="Times New Roman" w:hAnsi="Times New Roman" w:cs="Times New Roman"/>
          <w:sz w:val="24"/>
          <w:szCs w:val="24"/>
        </w:rPr>
        <w:t xml:space="preserve">western United States, </w:t>
      </w:r>
      <w:r w:rsidR="00811E01">
        <w:rPr>
          <w:rFonts w:ascii="Times New Roman" w:hAnsi="Times New Roman" w:cs="Times New Roman"/>
          <w:sz w:val="24"/>
          <w:szCs w:val="24"/>
        </w:rPr>
        <w:t>Mexico</w:t>
      </w:r>
      <w:r w:rsidR="00C07612">
        <w:rPr>
          <w:rFonts w:ascii="Times New Roman" w:hAnsi="Times New Roman" w:cs="Times New Roman"/>
          <w:sz w:val="24"/>
          <w:szCs w:val="24"/>
        </w:rPr>
        <w:t>, Central America, and New Zealand</w:t>
      </w:r>
      <w:r w:rsidR="00811E01">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DF63AD">
        <w:rPr>
          <w:rFonts w:ascii="Times New Roman" w:hAnsi="Times New Roman" w:cs="Times New Roman"/>
          <w:sz w:val="24"/>
          <w:szCs w:val="24"/>
        </w:rPr>
        <w:instrText xml:space="preserve"> ADDIN ZOTERO_ITEM CSL_CITATION {"citationID":"Ren5VGqC","properties":{"formattedCitation":"(Secor and Rivera-Varas 2004, Butler and Trumble 2012, Munyaneza 2012, Horton et al. 2015)","plainCitation":"(Secor and Rivera-Varas 2004, Butler and Trumble 2012, Munyaneza 2012, Horton et al. 2015)"},"citationItems":[{"id":22202,"uris":["http://zotero.org/users/32556/items/BXUTQJP5"],"uri":["http://zotero.org/users/32556/items/BXUTQJP5"],"itemData":{"id":22202,"type":"article-journal","title":"Emerging diseases of cultivated potato and their impact on Latin America","container-title":"Revista Latinoamericana de la Papa (Suplemento)","page":"1–8","volume":"1","source":"Google Scholar","author":[{"family":"Secor","given":"Gary A."},{"family":"Rivera-Varas","given":"Viviana V."}],"issued":{"date-parts":[["2004"]]}}},{"id":49,"uris":["http://zotero.org/users/32556/items/HBGZJKSA"],"uri":["http://zotero.org/users/32556/items/HBGZJKSA"],"itemData":{"id":49,"type":"article-journal","title":"Identification and Impact of natural enemies of Bactericera cockerelli (Hemiptera: Triozidae) in Southern California","container-title":"Journal of economic entomology","page":"1509–1519","volume":"105","issue":"5","source":"Google Scholar","shortTitle":"Identification and Impact of natural enemies of Bactericera cockerelli (Hemiptera","author":[{"family":"Butler","given":"Casey D."},{"family":"Trumble","given":"John T."}],"issued":{"date-parts":[["2012"]]}}},{"id":17891,"uris":["http://zotero.org/users/32556/items/5RRNMHFX"],"uri":["http://zotero.org/users/32556/items/5RRNMHFX"],"itemData":{"id":17891,"type":"article-journal","title":"Zebra chip disease of potato: biology, epidemiology, and management","container-title":"American Journal of Potato Research","page":"1–22","source":"Google Scholar","shortTitle":"Zebra chip disease of potato","author":[{"family":"Munyaneza","given":"J. E."}],"issued":{"date-parts":[["2012"]]}}},{"id":22096,"uris":["http://zotero.org/users/32556/items/9Z2GIR7T"],"uri":["http://zotero.org/users/32556/items/9Z2GIR7T"],"itemData":{"id":22096,"type":"article-journal","title":"A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811E01">
        <w:rPr>
          <w:rFonts w:ascii="Times New Roman" w:hAnsi="Times New Roman" w:cs="Times New Roman"/>
          <w:sz w:val="24"/>
          <w:szCs w:val="24"/>
        </w:rPr>
        <w:fldChar w:fldCharType="separate"/>
      </w:r>
      <w:r w:rsidR="00DF63AD" w:rsidRPr="00DF63AD">
        <w:rPr>
          <w:rFonts w:ascii="Times New Roman" w:hAnsi="Times New Roman" w:cs="Times New Roman"/>
          <w:sz w:val="24"/>
        </w:rPr>
        <w:t>(Secor and Rivera-Varas 2004, Butler and Trumble 2012, Munyaneza 2012, Horton et al. 2015)</w:t>
      </w:r>
      <w:r w:rsidR="00811E01">
        <w:rPr>
          <w:rFonts w:ascii="Times New Roman" w:hAnsi="Times New Roman" w:cs="Times New Roman"/>
          <w:sz w:val="24"/>
          <w:szCs w:val="24"/>
        </w:rPr>
        <w:fldChar w:fldCharType="end"/>
      </w:r>
      <w:r w:rsidR="00811E01">
        <w:rPr>
          <w:rFonts w:ascii="Times New Roman" w:hAnsi="Times New Roman" w:cs="Times New Roman"/>
          <w:sz w:val="24"/>
          <w:szCs w:val="24"/>
        </w:rPr>
        <w:t xml:space="preserve">. </w:t>
      </w:r>
      <w:proofErr w:type="spellStart"/>
      <w:r w:rsidR="000F5151">
        <w:rPr>
          <w:rFonts w:ascii="Times New Roman" w:hAnsi="Times New Roman" w:cs="Times New Roman"/>
          <w:sz w:val="24"/>
          <w:szCs w:val="24"/>
        </w:rPr>
        <w:t>Lso</w:t>
      </w:r>
      <w:proofErr w:type="spellEnd"/>
      <w:r w:rsidR="000F5151">
        <w:rPr>
          <w:rFonts w:ascii="Times New Roman" w:hAnsi="Times New Roman" w:cs="Times New Roman"/>
          <w:sz w:val="24"/>
          <w:szCs w:val="24"/>
        </w:rPr>
        <w:t xml:space="preserve"> is transmitted among plant hosts by </w:t>
      </w:r>
      <w:r w:rsidR="000F5151" w:rsidRPr="000F5151">
        <w:rPr>
          <w:rFonts w:ascii="Times New Roman" w:hAnsi="Times New Roman" w:cs="Times New Roman"/>
          <w:sz w:val="24"/>
          <w:szCs w:val="24"/>
        </w:rPr>
        <w:t xml:space="preserve">the potato </w:t>
      </w:r>
      <w:proofErr w:type="spellStart"/>
      <w:r w:rsidR="000F5151" w:rsidRPr="000F5151">
        <w:rPr>
          <w:rFonts w:ascii="Times New Roman" w:hAnsi="Times New Roman" w:cs="Times New Roman"/>
          <w:sz w:val="24"/>
          <w:szCs w:val="24"/>
        </w:rPr>
        <w:t>psyllid</w:t>
      </w:r>
      <w:proofErr w:type="spellEnd"/>
      <w:r w:rsidR="000F5151" w:rsidRPr="000F5151">
        <w:rPr>
          <w:rFonts w:ascii="Times New Roman" w:hAnsi="Times New Roman" w:cs="Times New Roman"/>
          <w:sz w:val="24"/>
          <w:szCs w:val="24"/>
        </w:rPr>
        <w:t xml:space="preserve">, </w:t>
      </w:r>
      <w:proofErr w:type="spellStart"/>
      <w:r w:rsidR="000F5151" w:rsidRPr="000F5151">
        <w:rPr>
          <w:rFonts w:ascii="Times New Roman" w:hAnsi="Times New Roman" w:cs="Times New Roman"/>
          <w:i/>
          <w:sz w:val="24"/>
          <w:szCs w:val="24"/>
        </w:rPr>
        <w:t>Bactericera</w:t>
      </w:r>
      <w:proofErr w:type="spellEnd"/>
      <w:r w:rsidR="000F5151" w:rsidRPr="000F5151">
        <w:rPr>
          <w:rFonts w:ascii="Times New Roman" w:hAnsi="Times New Roman" w:cs="Times New Roman"/>
          <w:i/>
          <w:sz w:val="24"/>
          <w:szCs w:val="24"/>
        </w:rPr>
        <w:t xml:space="preserve"> </w:t>
      </w:r>
      <w:proofErr w:type="spellStart"/>
      <w:r w:rsidR="000F5151" w:rsidRPr="000F5151">
        <w:rPr>
          <w:rFonts w:ascii="Times New Roman" w:hAnsi="Times New Roman" w:cs="Times New Roman"/>
          <w:i/>
          <w:sz w:val="24"/>
          <w:szCs w:val="24"/>
        </w:rPr>
        <w:t>cockerelli</w:t>
      </w:r>
      <w:proofErr w:type="spellEnd"/>
      <w:r w:rsidR="000F5151" w:rsidRPr="000F5151">
        <w:rPr>
          <w:rFonts w:ascii="Times New Roman" w:hAnsi="Times New Roman" w:cs="Times New Roman"/>
          <w:sz w:val="24"/>
          <w:szCs w:val="24"/>
        </w:rPr>
        <w:t xml:space="preserve"> </w:t>
      </w:r>
      <w:r w:rsidR="000F5151">
        <w:rPr>
          <w:rFonts w:ascii="Times New Roman" w:hAnsi="Times New Roman" w:cs="Times New Roman"/>
          <w:sz w:val="24"/>
          <w:szCs w:val="24"/>
        </w:rPr>
        <w:t>(</w:t>
      </w:r>
      <w:proofErr w:type="spellStart"/>
      <w:r w:rsidR="000F5151" w:rsidRPr="000F5151">
        <w:rPr>
          <w:rFonts w:ascii="Times New Roman" w:hAnsi="Times New Roman" w:cs="Times New Roman"/>
          <w:sz w:val="24"/>
          <w:szCs w:val="24"/>
        </w:rPr>
        <w:t>Sulc</w:t>
      </w:r>
      <w:proofErr w:type="spellEnd"/>
      <w:r w:rsidR="000F5151">
        <w:rPr>
          <w:rFonts w:ascii="Times New Roman" w:hAnsi="Times New Roman" w:cs="Times New Roman"/>
          <w:sz w:val="24"/>
          <w:szCs w:val="24"/>
        </w:rPr>
        <w:t>) (</w:t>
      </w:r>
      <w:proofErr w:type="spellStart"/>
      <w:r w:rsidR="000F5151">
        <w:rPr>
          <w:rFonts w:ascii="Times New Roman" w:hAnsi="Times New Roman" w:cs="Times New Roman"/>
          <w:sz w:val="24"/>
          <w:szCs w:val="24"/>
        </w:rPr>
        <w:t>Hemiptera</w:t>
      </w:r>
      <w:proofErr w:type="spellEnd"/>
      <w:r w:rsidR="000F5151">
        <w:rPr>
          <w:rFonts w:ascii="Times New Roman" w:hAnsi="Times New Roman" w:cs="Times New Roman"/>
          <w:sz w:val="24"/>
          <w:szCs w:val="24"/>
        </w:rPr>
        <w:t xml:space="preserve">: </w:t>
      </w:r>
      <w:proofErr w:type="spellStart"/>
      <w:r w:rsidR="000F5151">
        <w:rPr>
          <w:rFonts w:ascii="Times New Roman" w:hAnsi="Times New Roman" w:cs="Times New Roman"/>
          <w:sz w:val="24"/>
          <w:szCs w:val="24"/>
        </w:rPr>
        <w:t>Triozidae</w:t>
      </w:r>
      <w:proofErr w:type="spellEnd"/>
      <w:r w:rsidR="000F5151">
        <w:rPr>
          <w:rFonts w:ascii="Times New Roman" w:hAnsi="Times New Roman" w:cs="Times New Roman"/>
          <w:sz w:val="24"/>
          <w:szCs w:val="24"/>
        </w:rPr>
        <w:t>)</w:t>
      </w:r>
      <w:r w:rsidR="00811E01">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DF63AD">
        <w:rPr>
          <w:rFonts w:ascii="Times New Roman" w:hAnsi="Times New Roman" w:cs="Times New Roman"/>
          <w:sz w:val="24"/>
          <w:szCs w:val="24"/>
        </w:rPr>
        <w:instrText xml:space="preserve"> ADDIN ZOTERO_ITEM CSL_CITATION {"citationID":"sXdm2AQ2","properties":{"formattedCitation":"(Buchman et al. 2011, Sengoda et al. 2014)","plainCitation":"(Buchman et al. 2011, Sengoda et al. 2014)"},"citationItems":[{"id":20093,"uris":["http://zotero.org/users/32556/items/4GH6MGX2"],"uri":["http://zotero.org/users/32556/items/4GH6MGX2"],"itemData":{"id":20093,"type":"article-journal","title":"Vector Transmission Efficiency of Liberibacter by Bactericera cockerelli (Hemiptera: Triozidae) in Zebra Chip Potato Disease: Effects of Psyllid Life Stage and Inoculation Access Period","container-title":"Journal of Economic Entomology","page":"1486–1495","volume":"104","issue":"5","source":"Google Scholar","shortTitle":"Vector Transmission Efficiency of Liberibacter by Bactericera cockerelli (Hemiptera","author":[{"family":"Buchman","given":"J.L."},{"family":"Sengoda","given":"V.G."},{"family":"Munyaneza","given":"J.E."}],"issued":{"date-parts":[["2011"]]}}},{"id":693,"uris":["http://zotero.org/users/32556/items/BPZPKCV7"],"uri":["http://zotero.org/users/32556/items/BPZPKCV7"],"itemData":{"id":693,"type":"article-journal","title":"Latent Period and Transmission of “Candidatus Liberibacter solanacearum” by the Potato Psyllid Bactericera cockerelli (Hemiptera: Triozidae)","container-title":"PLoS ONE","page":"e93475","volume":"9","issue":"3","source":"PLoS Journals","abstract":"“Candidatus Liberibacter solanacearum” (Lso) is an economically important pathogen of solanaceous crops and the putative causal agent of zebra chip disease of potato (Solanum tuberosum L.). This pathogen is transmitted to solanaceous species by the potato psyllid, Bactericera cockerelli (Šulc), but many aspects of the acquisition and transmission processes have yet to be elucidated. The present study was conducted to assess the interacting effects of acquisition access period, incubation period, and host plant on Lso titer in psyllids, the movement of Lso from the alimentary canal to the salivary glands of the insect, and the ability of psyllids to transmit Lso to non-infected host plants. Following initial pathogen acquisition, the probability of Lso presence in the alimentary canal remained constant from 0 to 3 weeks, but the probability of Lso being present in the salivary glands increased with increasing incubation period. Lso copy numbers in psyllids peaked two weeks after the initial pathogen acquisition and psyllids were capable of transmitting Lso to non-infected host plants only after a two-week incubation period. Psyllid infectivity was associated with colonization of insect salivary glands by Lso and with Lso copy numbers &gt;10,000 per psyllid. Results of our study indicate that Lso requires a two-week latent period in potato psyllids and suggest that acquisition and transmission of Lso by psyllids follows a pattern consistent with a propagative, circulative, and persistent mode of transmission.","DOI":"10.1371/journal.pone.0093475","shortTitle":"Latent Period and Transmission of “Candidatus Liberibacter solanacearum” by the Potato Psyllid Bactericera cockerelli (Hemiptera","journalAbbreviation":"PLoS ONE","author":[{"family":"Sengoda","given":"Venkatesan G."},{"family":"Cooper","given":"W. Rodney"},{"family":"Swisher","given":"Kylie D."},{"family":"Henne","given":"Donald C."},{"family":"Munyaneza","given":"Joseph E."}],"issued":{"date-parts":[["2014",3,28]]}}}],"schema":"https://github.com/citation-style-language/schema/raw/master/csl-citation.json"} </w:instrText>
      </w:r>
      <w:r w:rsidR="00811E01">
        <w:rPr>
          <w:rFonts w:ascii="Times New Roman" w:hAnsi="Times New Roman" w:cs="Times New Roman"/>
          <w:sz w:val="24"/>
          <w:szCs w:val="24"/>
        </w:rPr>
        <w:fldChar w:fldCharType="separate"/>
      </w:r>
      <w:r w:rsidR="00DF63AD" w:rsidRPr="00DF63AD">
        <w:rPr>
          <w:rFonts w:ascii="Times New Roman" w:hAnsi="Times New Roman" w:cs="Times New Roman"/>
          <w:sz w:val="24"/>
        </w:rPr>
        <w:t>(Buchman et al. 2011, Sengoda et al. 2014)</w:t>
      </w:r>
      <w:r w:rsidR="00811E01">
        <w:rPr>
          <w:rFonts w:ascii="Times New Roman" w:hAnsi="Times New Roman" w:cs="Times New Roman"/>
          <w:sz w:val="24"/>
          <w:szCs w:val="24"/>
        </w:rPr>
        <w:fldChar w:fldCharType="end"/>
      </w:r>
      <w:r w:rsidR="000F5151">
        <w:rPr>
          <w:rFonts w:ascii="Times New Roman" w:hAnsi="Times New Roman" w:cs="Times New Roman"/>
          <w:sz w:val="24"/>
          <w:szCs w:val="24"/>
        </w:rPr>
        <w:t>.</w:t>
      </w:r>
      <w:r w:rsidR="000F5151" w:rsidRPr="000F5151">
        <w:rPr>
          <w:rFonts w:ascii="Times New Roman" w:hAnsi="Times New Roman" w:cs="Times New Roman"/>
          <w:sz w:val="24"/>
          <w:szCs w:val="24"/>
        </w:rPr>
        <w:t xml:space="preserve"> While </w:t>
      </w:r>
      <w:r w:rsidR="000F5151" w:rsidRPr="000F5151">
        <w:rPr>
          <w:rFonts w:ascii="Times New Roman" w:hAnsi="Times New Roman" w:cs="Times New Roman"/>
          <w:i/>
          <w:sz w:val="24"/>
          <w:szCs w:val="24"/>
        </w:rPr>
        <w:t xml:space="preserve">B. </w:t>
      </w:r>
      <w:proofErr w:type="spellStart"/>
      <w:r w:rsidR="000F5151" w:rsidRPr="000F5151">
        <w:rPr>
          <w:rFonts w:ascii="Times New Roman" w:hAnsi="Times New Roman" w:cs="Times New Roman"/>
          <w:i/>
          <w:sz w:val="24"/>
          <w:szCs w:val="24"/>
        </w:rPr>
        <w:t>cockerelli</w:t>
      </w:r>
      <w:proofErr w:type="spellEnd"/>
      <w:r w:rsidR="000F5151">
        <w:rPr>
          <w:rFonts w:ascii="Times New Roman" w:hAnsi="Times New Roman" w:cs="Times New Roman"/>
          <w:sz w:val="24"/>
          <w:szCs w:val="24"/>
        </w:rPr>
        <w:t xml:space="preserve"> is likely native to </w:t>
      </w:r>
      <w:del w:id="38" w:author="Microsoft Office User" w:date="2016-06-17T18:36:00Z">
        <w:r w:rsidR="000F5151" w:rsidDel="00855C4C">
          <w:rPr>
            <w:rFonts w:ascii="Times New Roman" w:hAnsi="Times New Roman" w:cs="Times New Roman"/>
            <w:sz w:val="24"/>
            <w:szCs w:val="24"/>
          </w:rPr>
          <w:delText>western US</w:delText>
        </w:r>
      </w:del>
      <w:ins w:id="39" w:author="Microsoft Office User" w:date="2016-06-17T18:36:00Z">
        <w:r w:rsidR="00855C4C">
          <w:rPr>
            <w:rFonts w:ascii="Times New Roman" w:hAnsi="Times New Roman" w:cs="Times New Roman"/>
            <w:sz w:val="24"/>
            <w:szCs w:val="24"/>
          </w:rPr>
          <w:t>the western United States</w:t>
        </w:r>
      </w:ins>
      <w:r w:rsidR="000F5151">
        <w:rPr>
          <w:rFonts w:ascii="Times New Roman" w:hAnsi="Times New Roman" w:cs="Times New Roman"/>
          <w:sz w:val="24"/>
          <w:szCs w:val="24"/>
        </w:rPr>
        <w:t xml:space="preserve"> and Mexico</w:t>
      </w:r>
      <w:r w:rsidR="000F5151" w:rsidRPr="000F5151">
        <w:rPr>
          <w:rFonts w:ascii="Times New Roman" w:hAnsi="Times New Roman" w:cs="Times New Roman"/>
          <w:sz w:val="24"/>
          <w:szCs w:val="24"/>
        </w:rPr>
        <w:t xml:space="preserve">, </w:t>
      </w:r>
      <w:r w:rsidR="00811E01">
        <w:rPr>
          <w:rFonts w:ascii="Times New Roman" w:hAnsi="Times New Roman" w:cs="Times New Roman"/>
          <w:sz w:val="24"/>
          <w:szCs w:val="24"/>
        </w:rPr>
        <w:t xml:space="preserve">Zebra </w:t>
      </w:r>
      <w:r w:rsidR="000F5151">
        <w:rPr>
          <w:rFonts w:ascii="Times New Roman" w:hAnsi="Times New Roman" w:cs="Times New Roman"/>
          <w:sz w:val="24"/>
          <w:szCs w:val="24"/>
        </w:rPr>
        <w:t>C</w:t>
      </w:r>
      <w:r w:rsidR="00811E01">
        <w:rPr>
          <w:rFonts w:ascii="Times New Roman" w:hAnsi="Times New Roman" w:cs="Times New Roman"/>
          <w:sz w:val="24"/>
          <w:szCs w:val="24"/>
        </w:rPr>
        <w:t>hip disease</w:t>
      </w:r>
      <w:r w:rsidR="000F5151">
        <w:rPr>
          <w:rFonts w:ascii="Times New Roman" w:hAnsi="Times New Roman" w:cs="Times New Roman"/>
          <w:sz w:val="24"/>
          <w:szCs w:val="24"/>
        </w:rPr>
        <w:t xml:space="preserve"> was first described </w:t>
      </w:r>
      <w:r w:rsidR="00177154">
        <w:rPr>
          <w:rFonts w:ascii="Times New Roman" w:hAnsi="Times New Roman" w:cs="Times New Roman"/>
          <w:sz w:val="24"/>
          <w:szCs w:val="24"/>
        </w:rPr>
        <w:t xml:space="preserve">in 1994 and </w:t>
      </w:r>
      <w:proofErr w:type="spellStart"/>
      <w:r w:rsidR="000F5151">
        <w:rPr>
          <w:rFonts w:ascii="Times New Roman" w:hAnsi="Times New Roman" w:cs="Times New Roman"/>
          <w:sz w:val="24"/>
          <w:szCs w:val="24"/>
        </w:rPr>
        <w:t>Lso</w:t>
      </w:r>
      <w:proofErr w:type="spellEnd"/>
      <w:r w:rsidR="000F5151">
        <w:rPr>
          <w:rFonts w:ascii="Times New Roman" w:hAnsi="Times New Roman" w:cs="Times New Roman"/>
          <w:sz w:val="24"/>
          <w:szCs w:val="24"/>
        </w:rPr>
        <w:t xml:space="preserve"> was first described in 2008</w:t>
      </w:r>
      <w:r w:rsidR="00177154">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811E01">
        <w:rPr>
          <w:rFonts w:ascii="Times New Roman" w:hAnsi="Times New Roman" w:cs="Times New Roman"/>
          <w:sz w:val="24"/>
          <w:szCs w:val="24"/>
        </w:rPr>
        <w:instrText xml:space="preserve"> ADDIN ZOTERO_ITEM CSL_CITATION {"citationID":"WG73TPcN","properties":{"formattedCitation":"(Munyaneza et al. 2007, Hansen et al. 2008)","plainCitation":"(Munyaneza et al. 2007, Hansen et al. 2008)"},"citationItems":[{"id":21229,"uris":["http://zotero.org/users/32556/items/U7E4UBTQ"],"uri":["http://zotero.org/users/32556/items/U7E4UBTQ"],"itemData":{"id":21229,"type":"article-journal","title":"Association of Bactericera cockerelli (Homoptera : Psyllidae) with “zebra chip,” a new potato disease in southwestern United States and Mexico","container-title":"JOURNAL OF ECONOMIC ENTOMOLOGY","page":"656-663","volume":"100","issue":"3","abstract":"A new defect of potato, Solanum tuberosum L., “zebra chip,” so named for the characteristic symptoms that develop in fried chips from infected potato tubers, has recently been documented in several southwestern states of the United States, in Mexico, and in Central America. This defect is causing millions of dollars in losses to both potato producers and processors. Zebra chip plant symptoms resemble those caused by potato purple top and psyllid yellows diseases. Experiments were conducted to elucidate the association between the psyllid Bactericera cockerelli (Sulc) (Homoptera: Psyllidae) and zebra chip by exposing clean potato plants to this insect under greenhouse and field conditions. Potato plants and tubers exhibiting zebra chip symptoms were tested for phytoplasmas by polymerase chain reaction. Potato psyllids collected from infected potato fields also were tested. Results indicated that there was an association between the potato psyllid and zebra chip. Plants exposed to psyllids in the greenhouse and field developed zebra chip. In the greenhouse, 25.8 and 59.2% of tubers exhibited zebra chip symptoms in the raw tubers and fried chips, respectively. In the field, 15 and 57% of tubers showed symptoms in raw tubers and chips, respectively. No zebra chip was observed in tubers from plants that had not been exposed to psyllids, either in the greenhouse or field. No phytoplasmas were detected from potato plants or tubers with zebra chip symptoms, suggesting that these pathogens are not involved in zebra chip. Of the 47 samples of potato psyllids tested, only two tested positive for the Columbia Basin potato purple top phytoplasma.","DOI":"10.1603/0022-0493(2007)100[656:AOBCHP]2.0.CO;2","ISSN":"0022-0493","author":[{"family":"Munyaneza","given":"J. E."},{"family":"Crosslin","given":"J. M."},{"family":"Upton","given":"J. E."}],"issued":{"date-parts":[["2007",6]]}}},{"id":54,"uris":["http://zotero.org/users/32556/items/RADSEUX5"],"uri":["http://zotero.org/users/32556/items/RADSEUX5"],"itemData":{"id":54,"type":"article-journal","title":"A New Huanglongbing Species, “Candidatus Liberibacter psyllaurous,” Found To Infect Tomato and Potato, Is Vectored by the Psyllid Bactericera cockerelli (Sulc)","container-title":"Applied and Environmental Microbiology","page":"5862-5865","volume":"74","issue":"18","source":"aem.asm.org","abstract":"A new huanglongbing (HLB) “Candidatus Liberibacter” species is genetically characterized, and the bacterium is designated “Candidatus Liberibacter psyllaurous.” This bacterium infects the psyllid Bactericera cockerelli and its solanaceous host plants potato and tomato, potentially resulting in “psyllid yellowing.” Host plant-dependent HLB transmission and variation in psyllid infection frequencies are found.","DOI":"10.1128/AEM.01268-08","ISSN":"0099-2240, 1098-5336","note":"PMID: 18676707","journalAbbreviation":"Appl. Environ. Microbiol.","language":"en","author":[{"family":"Hansen","given":"A. K."},{"family":"Trumble","given":"J. T."},{"family":"Stouthamer","given":"R."},{"family":"Paine","given":"T. D."}],"issued":{"date-parts":[["2008",9,15]]},"PMID":"18676707"}}],"schema":"https://github.com/citation-style-language/schema/raw/master/csl-citation.json"} </w:instrText>
      </w:r>
      <w:r w:rsidR="00811E01">
        <w:rPr>
          <w:rFonts w:ascii="Times New Roman" w:hAnsi="Times New Roman" w:cs="Times New Roman"/>
          <w:sz w:val="24"/>
          <w:szCs w:val="24"/>
        </w:rPr>
        <w:fldChar w:fldCharType="separate"/>
      </w:r>
      <w:r w:rsidR="00811E01" w:rsidRPr="00811E01">
        <w:rPr>
          <w:rFonts w:ascii="Times New Roman" w:hAnsi="Times New Roman" w:cs="Times New Roman"/>
          <w:sz w:val="24"/>
        </w:rPr>
        <w:t>(Munyaneza et al. 2007, Hansen et al. 2008)</w:t>
      </w:r>
      <w:r w:rsidR="00811E01">
        <w:rPr>
          <w:rFonts w:ascii="Times New Roman" w:hAnsi="Times New Roman" w:cs="Times New Roman"/>
          <w:sz w:val="24"/>
          <w:szCs w:val="24"/>
        </w:rPr>
        <w:fldChar w:fldCharType="end"/>
      </w:r>
      <w:r w:rsidR="00177154">
        <w:rPr>
          <w:rFonts w:ascii="Times New Roman" w:hAnsi="Times New Roman" w:cs="Times New Roman"/>
          <w:sz w:val="24"/>
          <w:szCs w:val="24"/>
        </w:rPr>
        <w:t>.</w:t>
      </w:r>
      <w:r w:rsidR="000F5151">
        <w:rPr>
          <w:rFonts w:ascii="Times New Roman" w:hAnsi="Times New Roman" w:cs="Times New Roman"/>
          <w:sz w:val="24"/>
          <w:szCs w:val="24"/>
        </w:rPr>
        <w:t xml:space="preserve"> </w:t>
      </w:r>
      <w:r w:rsidR="004C0C4C">
        <w:rPr>
          <w:rFonts w:ascii="Times New Roman" w:hAnsi="Times New Roman" w:cs="Times New Roman"/>
          <w:sz w:val="24"/>
          <w:szCs w:val="24"/>
        </w:rPr>
        <w:t xml:space="preserve">Since emergence, </w:t>
      </w:r>
      <w:r w:rsidR="002E6920">
        <w:rPr>
          <w:rFonts w:ascii="Times New Roman" w:hAnsi="Times New Roman" w:cs="Times New Roman"/>
          <w:sz w:val="24"/>
          <w:szCs w:val="24"/>
        </w:rPr>
        <w:t>disease management has primarily involved vector suppression through insecticide use—primarily</w:t>
      </w:r>
      <w:r w:rsidR="000B6117">
        <w:rPr>
          <w:rFonts w:ascii="Times New Roman" w:hAnsi="Times New Roman" w:cs="Times New Roman"/>
          <w:sz w:val="24"/>
          <w:szCs w:val="24"/>
        </w:rPr>
        <w:t xml:space="preserve"> </w:t>
      </w:r>
      <w:proofErr w:type="spellStart"/>
      <w:r w:rsidR="000B6117">
        <w:rPr>
          <w:rFonts w:ascii="Times New Roman" w:hAnsi="Times New Roman" w:cs="Times New Roman"/>
          <w:sz w:val="24"/>
          <w:szCs w:val="24"/>
        </w:rPr>
        <w:t>spirotetramat</w:t>
      </w:r>
      <w:proofErr w:type="spellEnd"/>
      <w:r w:rsidR="000B6117">
        <w:rPr>
          <w:rFonts w:ascii="Times New Roman" w:hAnsi="Times New Roman" w:cs="Times New Roman"/>
          <w:sz w:val="24"/>
          <w:szCs w:val="24"/>
        </w:rPr>
        <w:t xml:space="preserve"> and </w:t>
      </w:r>
      <w:proofErr w:type="spellStart"/>
      <w:r w:rsidR="000B6117">
        <w:rPr>
          <w:rFonts w:ascii="Times New Roman" w:hAnsi="Times New Roman" w:cs="Times New Roman"/>
          <w:sz w:val="24"/>
          <w:szCs w:val="24"/>
        </w:rPr>
        <w:t>imidacloprid</w:t>
      </w:r>
      <w:proofErr w:type="spellEnd"/>
      <w:r w:rsidR="000B6117">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811E01">
        <w:rPr>
          <w:rFonts w:ascii="Times New Roman" w:hAnsi="Times New Roman" w:cs="Times New Roman"/>
          <w:sz w:val="24"/>
          <w:szCs w:val="24"/>
        </w:rPr>
        <w:instrText xml:space="preserve"> ADDIN ZOTERO_ITEM CSL_CITATION {"citationID":"2fb49ibon8","properties":{"formattedCitation":"(Butler and Trumble 2012, Guenthner et al. 2012)","plainCitation":"(Butler and Trumble 2012, Guenthner et al. 2012)"},"citationItems":[{"id":49,"uris":["http://zotero.org/users/32556/items/HBGZJKSA"],"uri":["http://zotero.org/users/32556/items/HBGZJKSA"],"itemData":{"id":49,"type":"article-journal","title":"Identification and Impact of natural enemies of Bactericera cockerelli (Hemiptera: Triozidae) in Southern California","container-title":"Journal of economic entomology","page":"1509–1519","volume":"105","issue":"5","source":"Google Scholar","shortTitle":"Identification and Impact of natural enemies of Bactericera cockerelli (Hemiptera","author":[{"family":"Butler","given":"Casey D."},{"family":"Trumble","given":"John T."}],"issued":{"date-parts":[["2012"]]}}},{"id":22103,"uris":["http://zotero.org/users/32556/items/BST62HX3"],"uri":["http://zotero.org/users/32556/items/BST62HX3"],"itemData":{"id":22103,"type":"article-journal","title":"Use and Cost of Insecticides to Control Potato Psyllids and Zebra Chip on Potatoes","container-title":"Southwestern Entomologist","page":"263-270","volume":"37","issue":"3","source":"Web of Science","abstract":"Zebra chip disease has become a serious problem in North America. Data from growers in Kansas, Nebraska, and Texas enabled us to document insecticide use and costs to control zebra chip in 53 commercial fields of potato, Solanum tuberosum L. The number of different insecticides used in Texas decreased from 16 in 2009 to 10 in 2011. The most commonly used insecticides in all three states were Admire (imidacloprid) and Movento (spirotetramat). Growers in Texas spent an average of $740 per hectare annually during 2009-2011, while those in Kansas and Nebraska spent $700 per hectare. Costs varied among fields in the same locations. Issues raised by this study included: insecticide use progression, control of other insects, yield loss, quality loss, strategies to manage zebra chip, and the impact of zebra chip on the competitive positions of potato-growing areas.","ISSN":"0147-1724","note":"WOS:000311476500002","journalAbbreviation":"Southw. Entomol.","language":"English","author":[{"family":"Guenthner","given":"Joseph"},{"family":"Goolsby","given":"John"},{"family":"Greenway","given":"Gina"}],"issued":{"date-parts":[["2012",9]]}}}],"schema":"https://github.com/citation-style-language/schema/raw/master/csl-citation.json"} </w:instrText>
      </w:r>
      <w:r w:rsidR="00811E01">
        <w:rPr>
          <w:rFonts w:ascii="Times New Roman" w:hAnsi="Times New Roman" w:cs="Times New Roman"/>
          <w:sz w:val="24"/>
          <w:szCs w:val="24"/>
        </w:rPr>
        <w:fldChar w:fldCharType="separate"/>
      </w:r>
      <w:r w:rsidR="00811E01" w:rsidRPr="00811E01">
        <w:rPr>
          <w:rFonts w:ascii="Times New Roman" w:hAnsi="Times New Roman" w:cs="Times New Roman"/>
          <w:sz w:val="24"/>
        </w:rPr>
        <w:t>(Butler and Trumble 2012, Guenthner et al. 2012)</w:t>
      </w:r>
      <w:r w:rsidR="00811E01">
        <w:rPr>
          <w:rFonts w:ascii="Times New Roman" w:hAnsi="Times New Roman" w:cs="Times New Roman"/>
          <w:sz w:val="24"/>
          <w:szCs w:val="24"/>
        </w:rPr>
        <w:fldChar w:fldCharType="end"/>
      </w:r>
      <w:r w:rsidR="002E6920">
        <w:rPr>
          <w:rFonts w:ascii="Times New Roman" w:hAnsi="Times New Roman" w:cs="Times New Roman"/>
          <w:sz w:val="24"/>
          <w:szCs w:val="24"/>
        </w:rPr>
        <w:t>.</w:t>
      </w:r>
      <w:r w:rsidR="000B6117">
        <w:rPr>
          <w:rFonts w:ascii="Times New Roman" w:hAnsi="Times New Roman" w:cs="Times New Roman"/>
          <w:sz w:val="24"/>
          <w:szCs w:val="24"/>
        </w:rPr>
        <w:t xml:space="preserve"> </w:t>
      </w:r>
      <w:r w:rsidR="000F5151">
        <w:rPr>
          <w:rFonts w:ascii="Times New Roman" w:hAnsi="Times New Roman" w:cs="Times New Roman"/>
          <w:sz w:val="24"/>
          <w:szCs w:val="24"/>
        </w:rPr>
        <w:t xml:space="preserve"> </w:t>
      </w:r>
    </w:p>
    <w:p w14:paraId="1289BEF9" w14:textId="2E40A92E" w:rsidR="00F525EA" w:rsidRDefault="00643B64" w:rsidP="00F525EA">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lastRenderedPageBreak/>
        <w:tab/>
        <w:t xml:space="preserve">Despite increasing </w:t>
      </w:r>
      <w:r w:rsidR="000B6117">
        <w:rPr>
          <w:rFonts w:ascii="Times New Roman" w:hAnsi="Times New Roman" w:cs="Times New Roman"/>
          <w:sz w:val="24"/>
          <w:szCs w:val="24"/>
        </w:rPr>
        <w:t>harms to agricultural production and the environm</w:t>
      </w:r>
      <w:r w:rsidR="00B0331E">
        <w:rPr>
          <w:rFonts w:ascii="Times New Roman" w:hAnsi="Times New Roman" w:cs="Times New Roman"/>
          <w:sz w:val="24"/>
          <w:szCs w:val="24"/>
        </w:rPr>
        <w:t xml:space="preserve">ent from ongoing outbreaks of </w:t>
      </w:r>
      <w:proofErr w:type="spellStart"/>
      <w:r w:rsidR="00B0331E">
        <w:rPr>
          <w:rFonts w:ascii="Times New Roman" w:hAnsi="Times New Roman" w:cs="Times New Roman"/>
          <w:sz w:val="24"/>
          <w:szCs w:val="24"/>
        </w:rPr>
        <w:t>Lso</w:t>
      </w:r>
      <w:proofErr w:type="spellEnd"/>
      <w:r w:rsidR="00811E01">
        <w:rPr>
          <w:rFonts w:ascii="Times New Roman" w:hAnsi="Times New Roman" w:cs="Times New Roman"/>
          <w:sz w:val="24"/>
          <w:szCs w:val="24"/>
        </w:rPr>
        <w:t xml:space="preserve"> and increasing insecticide applications</w:t>
      </w:r>
      <w:r>
        <w:rPr>
          <w:rFonts w:ascii="Times New Roman" w:hAnsi="Times New Roman" w:cs="Times New Roman"/>
          <w:sz w:val="24"/>
          <w:szCs w:val="24"/>
        </w:rPr>
        <w:t xml:space="preserve">, the </w:t>
      </w:r>
      <w:r w:rsidR="00811E01">
        <w:rPr>
          <w:rFonts w:ascii="Times New Roman" w:hAnsi="Times New Roman" w:cs="Times New Roman"/>
          <w:sz w:val="24"/>
          <w:szCs w:val="24"/>
        </w:rPr>
        <w:t xml:space="preserve">causes of </w:t>
      </w:r>
      <w:proofErr w:type="spellStart"/>
      <w:r w:rsidR="00811E01">
        <w:rPr>
          <w:rFonts w:ascii="Times New Roman" w:hAnsi="Times New Roman" w:cs="Times New Roman"/>
          <w:sz w:val="24"/>
          <w:szCs w:val="24"/>
        </w:rPr>
        <w:t>Lso</w:t>
      </w:r>
      <w:proofErr w:type="spellEnd"/>
      <w:r w:rsidR="00811E01">
        <w:rPr>
          <w:rFonts w:ascii="Times New Roman" w:hAnsi="Times New Roman" w:cs="Times New Roman"/>
          <w:sz w:val="24"/>
          <w:szCs w:val="24"/>
        </w:rPr>
        <w:t xml:space="preserve"> emergence remain largely</w:t>
      </w:r>
      <w:r w:rsidR="00D31C28">
        <w:rPr>
          <w:rFonts w:ascii="Times New Roman" w:hAnsi="Times New Roman" w:cs="Times New Roman"/>
          <w:sz w:val="24"/>
          <w:szCs w:val="24"/>
        </w:rPr>
        <w:t xml:space="preserve"> unknown. </w:t>
      </w:r>
      <w:r w:rsidR="007F446F">
        <w:rPr>
          <w:rFonts w:ascii="Times New Roman" w:hAnsi="Times New Roman" w:cs="Times New Roman"/>
          <w:sz w:val="24"/>
          <w:szCs w:val="24"/>
        </w:rPr>
        <w:t>M</w:t>
      </w:r>
      <w:r w:rsidR="009A16CC">
        <w:rPr>
          <w:rFonts w:ascii="Times New Roman" w:hAnsi="Times New Roman" w:cs="Times New Roman"/>
          <w:sz w:val="24"/>
          <w:szCs w:val="24"/>
        </w:rPr>
        <w:t>ost work has focused on possible changes in the vector population</w:t>
      </w:r>
      <w:r w:rsidR="007F446F">
        <w:rPr>
          <w:rFonts w:ascii="Times New Roman" w:hAnsi="Times New Roman" w:cs="Times New Roman"/>
          <w:sz w:val="24"/>
          <w:szCs w:val="24"/>
        </w:rPr>
        <w:t xml:space="preserve"> to explain outbreaks</w:t>
      </w:r>
      <w:r w:rsidR="009A16CC">
        <w:rPr>
          <w:rFonts w:ascii="Times New Roman" w:hAnsi="Times New Roman" w:cs="Times New Roman"/>
          <w:sz w:val="24"/>
          <w:szCs w:val="24"/>
        </w:rPr>
        <w:t xml:space="preserve">. </w:t>
      </w:r>
      <w:r w:rsidR="00DC2069">
        <w:rPr>
          <w:rFonts w:ascii="Times New Roman" w:hAnsi="Times New Roman" w:cs="Times New Roman"/>
          <w:sz w:val="24"/>
          <w:szCs w:val="24"/>
        </w:rPr>
        <w:t>Two specific hypotheses have emerged. First, w</w:t>
      </w:r>
      <w:r w:rsidR="009A16CC">
        <w:rPr>
          <w:rFonts w:ascii="Times New Roman" w:hAnsi="Times New Roman" w:cs="Times New Roman"/>
          <w:sz w:val="24"/>
          <w:szCs w:val="24"/>
        </w:rPr>
        <w:t xml:space="preserve">ork by </w:t>
      </w:r>
      <w:r w:rsidR="009A16CC">
        <w:rPr>
          <w:rFonts w:ascii="Times New Roman" w:hAnsi="Times New Roman" w:cs="Times New Roman"/>
          <w:sz w:val="24"/>
          <w:szCs w:val="24"/>
        </w:rPr>
        <w:fldChar w:fldCharType="begin"/>
      </w:r>
      <w:r w:rsidR="009A16CC">
        <w:rPr>
          <w:rFonts w:ascii="Times New Roman" w:hAnsi="Times New Roman" w:cs="Times New Roman"/>
          <w:sz w:val="24"/>
          <w:szCs w:val="24"/>
        </w:rPr>
        <w:instrText xml:space="preserve"> ADDIN ZOTERO_ITEM CSL_CITATION {"citationID":"602snh8n8","properties":{"formattedCitation":"(Horton et al. 2015)","plainCitation":"(Horton et al. 2015)"},"citationItems":[{"id":22096,"uris":["http://zotero.org/users/32556/items/9Z2GIR7T"],"uri":["http://zotero.org/users/32556/items/9Z2GIR7T"],"itemData":{"id":22096,"type":"article-journal","title":"A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9A16CC">
        <w:rPr>
          <w:rFonts w:ascii="Times New Roman" w:hAnsi="Times New Roman" w:cs="Times New Roman"/>
          <w:sz w:val="24"/>
          <w:szCs w:val="24"/>
        </w:rPr>
        <w:fldChar w:fldCharType="separate"/>
      </w:r>
      <w:r w:rsidR="009A16CC" w:rsidRPr="00D31C28">
        <w:rPr>
          <w:rFonts w:ascii="Times New Roman" w:hAnsi="Times New Roman" w:cs="Times New Roman"/>
          <w:sz w:val="24"/>
        </w:rPr>
        <w:t xml:space="preserve">Horton et al. </w:t>
      </w:r>
      <w:r w:rsidR="009A16CC">
        <w:rPr>
          <w:rFonts w:ascii="Times New Roman" w:hAnsi="Times New Roman" w:cs="Times New Roman"/>
          <w:sz w:val="24"/>
        </w:rPr>
        <w:t>(</w:t>
      </w:r>
      <w:r w:rsidR="009A16CC" w:rsidRPr="00D31C28">
        <w:rPr>
          <w:rFonts w:ascii="Times New Roman" w:hAnsi="Times New Roman" w:cs="Times New Roman"/>
          <w:sz w:val="24"/>
        </w:rPr>
        <w:t>2015)</w:t>
      </w:r>
      <w:r w:rsidR="009A16CC">
        <w:rPr>
          <w:rFonts w:ascii="Times New Roman" w:hAnsi="Times New Roman" w:cs="Times New Roman"/>
          <w:sz w:val="24"/>
          <w:szCs w:val="24"/>
        </w:rPr>
        <w:fldChar w:fldCharType="end"/>
      </w:r>
      <w:r w:rsidR="009A16CC">
        <w:rPr>
          <w:rFonts w:ascii="Times New Roman" w:hAnsi="Times New Roman" w:cs="Times New Roman"/>
          <w:sz w:val="24"/>
          <w:szCs w:val="24"/>
        </w:rPr>
        <w:t xml:space="preserve"> and </w:t>
      </w:r>
      <w:r w:rsidR="009A16CC">
        <w:rPr>
          <w:rFonts w:ascii="Times New Roman" w:hAnsi="Times New Roman" w:cs="Times New Roman"/>
          <w:sz w:val="24"/>
          <w:szCs w:val="24"/>
        </w:rPr>
        <w:fldChar w:fldCharType="begin"/>
      </w:r>
      <w:r w:rsidR="009A16CC">
        <w:rPr>
          <w:rFonts w:ascii="Times New Roman" w:hAnsi="Times New Roman" w:cs="Times New Roman"/>
          <w:sz w:val="24"/>
          <w:szCs w:val="24"/>
        </w:rPr>
        <w:instrText xml:space="preserve"> ADDIN ZOTERO_ITEM CSL_CITATION {"citationID":"1hb787erpa","properties":{"formattedCitation":"(Liu and Trumble 2007)","plainCitation":"(Liu and Trumble 2007)"},"citationItems":[{"id":20395,"uris":["http://zotero.org/users/32556/items/J2Q55NS3"],"uri":["http://zotero.org/users/32556/items/J2Q55NS3"],"itemData":{"id":20395,"type":"article-journal","title":"Comparative fitness of invasive and native populations of the potato psyllid (Bactericera cockerelli)","container-title":"ENTOMOLOGIA EXPERIMENTALIS ET APPLICATA","page":"35-42","volume":"123","issue":"1","abstract":"Two genetically distinct potato psyllid populations [Bactericera cockerelli (Sulc) (Homoptera: Psyllidae)] were identified in our previous study: native and invasive. The invasive population, ranging from Baja, Mexico to central California, was the result of a recent invasion, while the native population is endemic to Texas. The native (Texas) and invasive (California) populations were collected from tomato and pepper, respectively, and were examined on both hosts to test the comparative fitness of invasive populations. Our results indicated that on both plant hosts, psyllids from the native range demonstrated higher survivorship, a higher growth index, and shorter development times than the psyllids from invasive populations. The fecundity of the native-range psyllids also was significantly higher than that of invasive psyllids on tomato, but not on pepper. For the native population, host plant differences for all fitness measurements were not significant. However, within the invasive population, psyllids feeding on tomatoes showed consistently better survivorship and a higher growth index than those feeding on pepper, despite the decreased developmental time required on peppers. The LC50 values (concentrations causing 50% mortality) of both populations were determined for three pesticides. Resistance to two of these pesticides was found in the invasive population. Thus, the invasive quality of the California populations may be related to increased pesticide resistance. However, it is impossible to determine if the California population was preadapted to pesticide resistance, or if the resistance developed after the range expansion and is simply a contributing factor to maintaining the expansion.","DOI":"10.1111/j.1570-7458.2006.00521.x","ISSN":"0013-8703","author":[{"family":"Liu","given":"Deguang"},{"family":"Trumble","given":"John T."}],"issued":{"date-parts":[["2007",4]]}}}],"schema":"https://github.com/citation-style-language/schema/raw/master/csl-citation.json"} </w:instrText>
      </w:r>
      <w:r w:rsidR="009A16CC">
        <w:rPr>
          <w:rFonts w:ascii="Times New Roman" w:hAnsi="Times New Roman" w:cs="Times New Roman"/>
          <w:sz w:val="24"/>
          <w:szCs w:val="24"/>
        </w:rPr>
        <w:fldChar w:fldCharType="separate"/>
      </w:r>
      <w:r w:rsidR="009A16CC" w:rsidRPr="00D31C28">
        <w:rPr>
          <w:rFonts w:ascii="Times New Roman" w:hAnsi="Times New Roman" w:cs="Times New Roman"/>
          <w:sz w:val="24"/>
        </w:rPr>
        <w:t xml:space="preserve">Liu and Trumble </w:t>
      </w:r>
      <w:r w:rsidR="009A16CC">
        <w:rPr>
          <w:rFonts w:ascii="Times New Roman" w:hAnsi="Times New Roman" w:cs="Times New Roman"/>
          <w:sz w:val="24"/>
        </w:rPr>
        <w:t>(</w:t>
      </w:r>
      <w:r w:rsidR="009A16CC" w:rsidRPr="00D31C28">
        <w:rPr>
          <w:rFonts w:ascii="Times New Roman" w:hAnsi="Times New Roman" w:cs="Times New Roman"/>
          <w:sz w:val="24"/>
        </w:rPr>
        <w:t>2007)</w:t>
      </w:r>
      <w:r w:rsidR="009A16CC">
        <w:rPr>
          <w:rFonts w:ascii="Times New Roman" w:hAnsi="Times New Roman" w:cs="Times New Roman"/>
          <w:sz w:val="24"/>
          <w:szCs w:val="24"/>
        </w:rPr>
        <w:fldChar w:fldCharType="end"/>
      </w:r>
      <w:r w:rsidR="009A16CC">
        <w:rPr>
          <w:rFonts w:ascii="Times New Roman" w:hAnsi="Times New Roman" w:cs="Times New Roman"/>
          <w:sz w:val="24"/>
          <w:szCs w:val="24"/>
        </w:rPr>
        <w:t xml:space="preserve"> have suggested that the emergence of new </w:t>
      </w:r>
      <w:r w:rsidR="009A16CC">
        <w:rPr>
          <w:rFonts w:ascii="Times New Roman" w:hAnsi="Times New Roman" w:cs="Times New Roman"/>
          <w:i/>
          <w:sz w:val="24"/>
          <w:szCs w:val="24"/>
        </w:rPr>
        <w:t xml:space="preserve">B. </w:t>
      </w:r>
      <w:proofErr w:type="spellStart"/>
      <w:r w:rsidR="009A16CC">
        <w:rPr>
          <w:rFonts w:ascii="Times New Roman" w:hAnsi="Times New Roman" w:cs="Times New Roman"/>
          <w:i/>
          <w:sz w:val="24"/>
          <w:szCs w:val="24"/>
        </w:rPr>
        <w:t>cockerelli</w:t>
      </w:r>
      <w:proofErr w:type="spellEnd"/>
      <w:r w:rsidR="009A16CC">
        <w:rPr>
          <w:rFonts w:ascii="Times New Roman" w:hAnsi="Times New Roman" w:cs="Times New Roman"/>
          <w:sz w:val="24"/>
          <w:szCs w:val="24"/>
        </w:rPr>
        <w:t xml:space="preserve"> genotypes are responsible for outbreaks in the northwestern </w:t>
      </w:r>
      <w:del w:id="40" w:author="Microsoft Office User" w:date="2016-06-17T18:36:00Z">
        <w:r w:rsidR="009A16CC" w:rsidDel="00855C4C">
          <w:rPr>
            <w:rFonts w:ascii="Times New Roman" w:hAnsi="Times New Roman" w:cs="Times New Roman"/>
            <w:sz w:val="24"/>
            <w:szCs w:val="24"/>
          </w:rPr>
          <w:delText xml:space="preserve">US </w:delText>
        </w:r>
      </w:del>
      <w:ins w:id="41" w:author="Microsoft Office User" w:date="2016-06-17T18:36:00Z">
        <w:r w:rsidR="00855C4C">
          <w:rPr>
            <w:rFonts w:ascii="Times New Roman" w:hAnsi="Times New Roman" w:cs="Times New Roman"/>
            <w:sz w:val="24"/>
            <w:szCs w:val="24"/>
          </w:rPr>
          <w:t xml:space="preserve">United States </w:t>
        </w:r>
      </w:ins>
      <w:r w:rsidR="009A16CC">
        <w:rPr>
          <w:rFonts w:ascii="Times New Roman" w:hAnsi="Times New Roman" w:cs="Times New Roman"/>
          <w:sz w:val="24"/>
          <w:szCs w:val="24"/>
        </w:rPr>
        <w:t xml:space="preserve">(Oregon, Washington, Idaho) and in California, respectively. However, this hypothesis fails to explain the parallel outbreaks of disease in the southwestern and Midwestern states, particularly Texas, Mexico, and Central America, </w:t>
      </w:r>
      <w:r w:rsidR="00DC2069">
        <w:rPr>
          <w:rFonts w:ascii="Times New Roman" w:hAnsi="Times New Roman" w:cs="Times New Roman"/>
          <w:sz w:val="24"/>
          <w:szCs w:val="24"/>
        </w:rPr>
        <w:t>where</w:t>
      </w:r>
      <w:r w:rsidR="009A16CC">
        <w:rPr>
          <w:rFonts w:ascii="Times New Roman" w:hAnsi="Times New Roman" w:cs="Times New Roman"/>
          <w:sz w:val="24"/>
          <w:szCs w:val="24"/>
        </w:rPr>
        <w:t xml:space="preserve"> the “invasive” Northwest and Califor</w:t>
      </w:r>
      <w:r w:rsidR="006F7A9B">
        <w:rPr>
          <w:rFonts w:ascii="Times New Roman" w:hAnsi="Times New Roman" w:cs="Times New Roman"/>
          <w:sz w:val="24"/>
          <w:szCs w:val="24"/>
        </w:rPr>
        <w:t>nia genotypes are rare or absent</w:t>
      </w:r>
      <w:r w:rsidR="009A16CC">
        <w:rPr>
          <w:rFonts w:ascii="Times New Roman" w:hAnsi="Times New Roman" w:cs="Times New Roman"/>
          <w:sz w:val="24"/>
          <w:szCs w:val="24"/>
        </w:rPr>
        <w:t>.</w:t>
      </w:r>
    </w:p>
    <w:p w14:paraId="7BD2EB50" w14:textId="397E2C4A" w:rsidR="008A7C7D" w:rsidRDefault="00DC2069" w:rsidP="00DC2069">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ab/>
        <w:t xml:space="preserve">Second, greater overwintering survival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in northern areas of its distribution could be causing Zebra Chip outbreaks. Historically, the phenology and range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was thought to be largely confined by its relatively narrow thermal tolerance and availability of host plants. Based on previous observations,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{"citationID":"l1j8nuoa8","properties":{"formattedCitation":"(Pletsch 1947)","plainCitation":"(Pletsch 1947)"},"citationItems":[{"id":22180,"uris":["http://zotero.org/users/32556/items/ZIJVB5BA"],"uri":["http://zotero.org/users/32556/items/ZIJVB5BA"],"itemData":{"id":22180,"type":"article-journal","title":"The potato psyllid, Paratrioza cockerelli (Sulc), its biology and control.","container-title":"Bulletin of the Montana Agricultural Experiment Station","page":"1-95","volume":"446","source":"Google Scholar","journalAbbreviation":"Bull. Mont. Agric. Exp. Stn.","author":[{"family":"Pletsch","given":"Donald James"}],"issued":{"date-parts":[["1947"]]}}}],"schema":"https://github.com/citation-style-language/schema/raw/master/csl-citation.json"} </w:instrText>
      </w:r>
      <w:r>
        <w:rPr>
          <w:rFonts w:ascii="Times New Roman" w:hAnsi="Times New Roman" w:cs="Times New Roman"/>
          <w:sz w:val="24"/>
          <w:szCs w:val="24"/>
        </w:rPr>
        <w:fldChar w:fldCharType="separate"/>
      </w:r>
      <w:r w:rsidRPr="003C581E">
        <w:rPr>
          <w:rFonts w:ascii="Times New Roman" w:hAnsi="Times New Roman" w:cs="Times New Roman"/>
          <w:sz w:val="24"/>
        </w:rPr>
        <w:t xml:space="preserve">Pletsch </w:t>
      </w:r>
      <w:r>
        <w:rPr>
          <w:rFonts w:ascii="Times New Roman" w:hAnsi="Times New Roman" w:cs="Times New Roman"/>
          <w:sz w:val="24"/>
        </w:rPr>
        <w:t>(</w:t>
      </w:r>
      <w:r w:rsidRPr="003C581E">
        <w:rPr>
          <w:rFonts w:ascii="Times New Roman" w:hAnsi="Times New Roman" w:cs="Times New Roman"/>
          <w:sz w:val="24"/>
        </w:rPr>
        <w:t>1947)</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{"citationID":"2a4m985u6i","properties":{"formattedCitation":"(Wallis 1955)","plainCitation":"(Wallis 1955)"},"citationItems":[{"id":21853,"uris":["http://zotero.org/users/32556/items/KD7F4BTI"],"uri":["http://zotero.org/users/32556/items/KD7F4BTI"],"itemData":{"id":21853,"type":"book","title":"Ecological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L."}],"issued":{"date-parts":[["1955"]]},"accessed":{"date-parts":[["2013",2,25]]}}}],"schema":"https://github.com/citation-style-language/schema/raw/master/csl-citation.json"} </w:instrText>
      </w:r>
      <w:r>
        <w:rPr>
          <w:rFonts w:ascii="Times New Roman" w:hAnsi="Times New Roman" w:cs="Times New Roman"/>
          <w:sz w:val="24"/>
          <w:szCs w:val="24"/>
        </w:rPr>
        <w:fldChar w:fldCharType="separate"/>
      </w:r>
      <w:r w:rsidRPr="003C581E">
        <w:rPr>
          <w:rFonts w:ascii="Times New Roman" w:hAnsi="Times New Roman" w:cs="Times New Roman"/>
          <w:sz w:val="24"/>
        </w:rPr>
        <w:t xml:space="preserve">Wallis </w:t>
      </w:r>
      <w:r>
        <w:rPr>
          <w:rFonts w:ascii="Times New Roman" w:hAnsi="Times New Roman" w:cs="Times New Roman"/>
          <w:sz w:val="24"/>
        </w:rPr>
        <w:t>(</w:t>
      </w:r>
      <w:r w:rsidRPr="003C581E">
        <w:rPr>
          <w:rFonts w:ascii="Times New Roman" w:hAnsi="Times New Roman" w:cs="Times New Roman"/>
          <w:sz w:val="24"/>
        </w:rPr>
        <w:t>1955)</w:t>
      </w:r>
      <w:r>
        <w:rPr>
          <w:rFonts w:ascii="Times New Roman" w:hAnsi="Times New Roman" w:cs="Times New Roman"/>
          <w:sz w:val="24"/>
          <w:szCs w:val="24"/>
        </w:rPr>
        <w:fldChar w:fldCharType="end"/>
      </w:r>
      <w:r>
        <w:rPr>
          <w:rFonts w:ascii="Times New Roman" w:hAnsi="Times New Roman" w:cs="Times New Roman"/>
          <w:sz w:val="24"/>
          <w:szCs w:val="24"/>
        </w:rPr>
        <w:t xml:space="preserve"> hypothesized that populations were limited in northern latitudes by either cold winter temperatures, a lack of host plants during winter, or both; these regions would be subsequently colonized by populations migrating from the south in springtime. There was also some evidence that southern populations were extirpated by high summer temperatures </w:t>
      </w:r>
      <w:r>
        <w:rPr>
          <w:rFonts w:ascii="Times New Roman" w:hAnsi="Times New Roman" w:cs="Times New Roman"/>
          <w:sz w:val="24"/>
          <w:szCs w:val="24"/>
        </w:rPr>
        <w:fldChar w:fldCharType="begin"/>
      </w:r>
      <w:r w:rsidR="007F446F">
        <w:rPr>
          <w:rFonts w:ascii="Times New Roman" w:hAnsi="Times New Roman" w:cs="Times New Roman"/>
          <w:sz w:val="24"/>
          <w:szCs w:val="24"/>
        </w:rPr>
        <w:instrText xml:space="preserve"> ADDIN ZOTERO_ITEM CSL_CITATION {"citationID":"K2x12ANI","properties":{"formattedCitation":"(Romney 1939)","plainCitation":"(Romney 1939)"},"citationItems":[{"id":22137,"uris":["http://zotero.org/users/32556/items/T5G53PPG"],"uri":["http://zotero.org/users/32556/items/T5G53PPG"],"itemData":{"id":22137,"type":"article-journal","title":"Breeding Areas of the Tomato Psyllid, Paratrioza cockerelli (Šulc).","container-title":"Journal of Economic Entomology","page":"150–151","volume":"32","issue":"1","source":"Google Scholar","author":[{"family":"Romney","given":"V. E."}],"issued":{"date-parts":[["1939"]]}}}],"schema":"https://github.com/citation-style-language/schema/raw/master/csl-citation.json"} </w:instrText>
      </w:r>
      <w:r>
        <w:rPr>
          <w:rFonts w:ascii="Times New Roman" w:hAnsi="Times New Roman" w:cs="Times New Roman"/>
          <w:sz w:val="24"/>
          <w:szCs w:val="24"/>
        </w:rPr>
        <w:fldChar w:fldCharType="separate"/>
      </w:r>
      <w:r w:rsidR="007F446F" w:rsidRPr="007F446F">
        <w:rPr>
          <w:rFonts w:ascii="Times New Roman" w:hAnsi="Times New Roman" w:cs="Times New Roman"/>
          <w:sz w:val="24"/>
        </w:rPr>
        <w:t>(Romney 1939)</w:t>
      </w:r>
      <w:r>
        <w:rPr>
          <w:rFonts w:ascii="Times New Roman" w:hAnsi="Times New Roman" w:cs="Times New Roman"/>
          <w:sz w:val="24"/>
          <w:szCs w:val="24"/>
        </w:rPr>
        <w:fldChar w:fldCharType="end"/>
      </w:r>
      <w:r>
        <w:rPr>
          <w:rFonts w:ascii="Times New Roman" w:hAnsi="Times New Roman" w:cs="Times New Roman"/>
          <w:sz w:val="24"/>
          <w:szCs w:val="24"/>
        </w:rPr>
        <w:t xml:space="preserve">. In 2011, populations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were found overwintering in Oregon, Washington, and Idaho </w:t>
      </w:r>
      <w:r>
        <w:rPr>
          <w:rFonts w:ascii="Times New Roman" w:hAnsi="Times New Roman" w:cs="Times New Roman"/>
          <w:sz w:val="24"/>
          <w:szCs w:val="24"/>
        </w:rPr>
        <w:fldChar w:fldCharType="begin"/>
      </w:r>
      <w:r w:rsidR="00704644">
        <w:rPr>
          <w:rFonts w:ascii="Times New Roman" w:hAnsi="Times New Roman" w:cs="Times New Roman"/>
          <w:sz w:val="24"/>
          <w:szCs w:val="24"/>
        </w:rPr>
        <w:instrText xml:space="preserve"> ADDIN ZOTERO_ITEM CSL_CITATION {"citationID":"DIsGIsvW","properties":{"formattedCitation":"(Murphy et al. 2013, Horton et al. 2015)","plainCitation":"(Murphy et al. 2013, Horton et al. 2015)"},"citationItems":[{"id":478,"uris":["http://zotero.org/users/32556/items/U564SUFB"],"uri":["http://zotero.org/users/32556/items/U564SUFB"],"itemData":{"id":478,"type":"article-journal","title":"First Report of Potato Psyllids, Bactericera cockerelli, Overwintering in the Pacific Northwest","container-title":"American Journal of Potato Research","page":"294-296","volume":"90","issue":"3","source":"link.springer.com","abstract":"Potato psyllids became a topic of interest at the end of the 2011 growing season in the Pacific Northwest when they were first documented to transmit ‘Candidatus Liberibacter solanacearum,’ the putative pathogen causing zebra chip disease in the region. Zebra Chip is characterized by above and below ground symptoms that cause significant yield loss. For many decades it has been unclear whether the potato psyllid migrates to states in the Pacific Northwest from large, well-documented infestation areas in California or Texas. Thus, we conducted a study in the spring of 2012 in the lower Columbia Basin (north east Oregon and south east Washington state), and in the fall, winter, and spring of 2012 in southwestern Idaho to determine if psyllids could be found overwintering. Potato psyllid was observed in November 2011 in southwestern Idaho and March 2012 in the lower Columbia Basin living on Solanum dulcamara L. (i.e., bittersweet nightshade), a perennial weed of wet habitats and riverbanks. Potato psyllids were collected and brought to the laboratory. Emerging adults from both locations (i.e., Columbia Basin and Idaho) were offered potato plants and they completed a second generation in approximately 15 days under similar environmental conditions. While overwinter survival of the potato psyllid in the Pacific Northwest is concerning for the potato industry, weather trends in the region were mild during the winter of 2012. It is unknown whether a colder or longer winter season would affect the overwintering biology we have observed. Observations through several coming winters are warranted.","DOI":"10.1007/s12230-012-9281-0","ISSN":"1099-209X, 1874-9380","journalAbbreviation":"Am. J. Potato Res.","language":"en","author":[{"family":"Murphy","given":"Alexzandra F."},{"family":"Rondon","given":"Silvia I."},{"family":"Jensen","given":"Andrews S."}],"issued":{"date-parts":[["2013",6,1]]}}},{"id":22096,"uris":["http://zotero.org/users/32556/items/9Z2GIR7T"],"uri":["http://zotero.org/users/32556/items/9Z2GIR7T"],"itemData":{"id":22096,"type":"article-journal","title":"A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Pr>
          <w:rFonts w:ascii="Times New Roman" w:hAnsi="Times New Roman" w:cs="Times New Roman"/>
          <w:sz w:val="24"/>
          <w:szCs w:val="24"/>
        </w:rPr>
        <w:fldChar w:fldCharType="separate"/>
      </w:r>
      <w:r w:rsidR="00704644" w:rsidRPr="00704644">
        <w:rPr>
          <w:rFonts w:ascii="Times New Roman" w:hAnsi="Times New Roman" w:cs="Times New Roman"/>
          <w:sz w:val="24"/>
        </w:rPr>
        <w:t>(Murphy et al. 2013, Horton et al. 2015)</w:t>
      </w:r>
      <w:r>
        <w:rPr>
          <w:rFonts w:ascii="Times New Roman" w:hAnsi="Times New Roman" w:cs="Times New Roman"/>
          <w:sz w:val="24"/>
          <w:szCs w:val="24"/>
        </w:rPr>
        <w:fldChar w:fldCharType="end"/>
      </w:r>
      <w:r>
        <w:rPr>
          <w:rFonts w:ascii="Times New Roman" w:hAnsi="Times New Roman" w:cs="Times New Roman"/>
          <w:sz w:val="24"/>
          <w:szCs w:val="24"/>
        </w:rPr>
        <w:t xml:space="preserve">, well beyond the species’ (hypothesized) historic northern limits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{"citationID":"13f3cocktv","properties":{"formattedCitation":"(Wallis 1955)","plainCitation":"(Wallis 1955)"},"citationItems":[{"id":21853,"uris":["http://zotero.org/users/32556/items/KD7F4BTI"],"uri":["http://zotero.org/users/32556/items/KD7F4BTI"],"itemData":{"id":21853,"type":"book","title":"Ecological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L."}],"issued":{"date-parts":[["1955"]]},"accessed":{"date-parts":[["2013",2,25]]}}}],"schema":"https://github.com/citation-style-language/schema/raw/master/csl-citation.json"} </w:instrText>
      </w:r>
      <w:r>
        <w:rPr>
          <w:rFonts w:ascii="Times New Roman" w:hAnsi="Times New Roman" w:cs="Times New Roman"/>
          <w:sz w:val="24"/>
          <w:szCs w:val="24"/>
        </w:rPr>
        <w:fldChar w:fldCharType="separate"/>
      </w:r>
      <w:r w:rsidRPr="003C581E">
        <w:rPr>
          <w:rFonts w:ascii="Times New Roman" w:hAnsi="Times New Roman" w:cs="Times New Roman"/>
          <w:sz w:val="24"/>
        </w:rPr>
        <w:t>(Wallis 1955)</w:t>
      </w:r>
      <w:r>
        <w:rPr>
          <w:rFonts w:ascii="Times New Roman" w:hAnsi="Times New Roman" w:cs="Times New Roman"/>
          <w:sz w:val="24"/>
          <w:szCs w:val="24"/>
        </w:rPr>
        <w:fldChar w:fldCharType="end"/>
      </w:r>
      <w:r w:rsidR="007F446F">
        <w:rPr>
          <w:rFonts w:ascii="Times New Roman" w:hAnsi="Times New Roman" w:cs="Times New Roman"/>
          <w:sz w:val="24"/>
          <w:szCs w:val="24"/>
        </w:rPr>
        <w:t>, although a lack of historical monitoring leave it unclear whether this is a new development</w:t>
      </w:r>
      <w:r>
        <w:rPr>
          <w:rFonts w:ascii="Times New Roman" w:hAnsi="Times New Roman" w:cs="Times New Roman"/>
          <w:sz w:val="24"/>
          <w:szCs w:val="24"/>
        </w:rPr>
        <w:t xml:space="preserve">. </w:t>
      </w:r>
    </w:p>
    <w:p w14:paraId="1F057899" w14:textId="2D5F3464" w:rsidR="001C45F7" w:rsidRDefault="001C45F7" w:rsidP="001C45F7">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Greater o</w:t>
      </w:r>
      <w:r w:rsidR="008A7C7D">
        <w:rPr>
          <w:rFonts w:ascii="Times New Roman" w:hAnsi="Times New Roman" w:cs="Times New Roman"/>
          <w:sz w:val="24"/>
          <w:szCs w:val="24"/>
        </w:rPr>
        <w:t xml:space="preserve">verwintering survival of </w:t>
      </w:r>
      <w:r w:rsidR="008A7C7D">
        <w:rPr>
          <w:rFonts w:ascii="Times New Roman" w:hAnsi="Times New Roman" w:cs="Times New Roman"/>
          <w:i/>
          <w:sz w:val="24"/>
          <w:szCs w:val="24"/>
        </w:rPr>
        <w:t xml:space="preserve">B. </w:t>
      </w:r>
      <w:proofErr w:type="spellStart"/>
      <w:r w:rsidR="008A7C7D">
        <w:rPr>
          <w:rFonts w:ascii="Times New Roman" w:hAnsi="Times New Roman" w:cs="Times New Roman"/>
          <w:i/>
          <w:sz w:val="24"/>
          <w:szCs w:val="24"/>
        </w:rPr>
        <w:t>cockerelli</w:t>
      </w:r>
      <w:proofErr w:type="spellEnd"/>
      <w:r w:rsidR="008A7C7D">
        <w:rPr>
          <w:rFonts w:ascii="Times New Roman" w:hAnsi="Times New Roman" w:cs="Times New Roman"/>
          <w:i/>
          <w:sz w:val="24"/>
          <w:szCs w:val="24"/>
        </w:rPr>
        <w:t xml:space="preserve"> </w:t>
      </w:r>
      <w:r w:rsidR="008A7C7D">
        <w:rPr>
          <w:rFonts w:ascii="Times New Roman" w:hAnsi="Times New Roman" w:cs="Times New Roman"/>
          <w:sz w:val="24"/>
          <w:szCs w:val="24"/>
        </w:rPr>
        <w:t xml:space="preserve">could be caused by two factors: </w:t>
      </w:r>
      <w:r>
        <w:rPr>
          <w:rFonts w:ascii="Times New Roman" w:hAnsi="Times New Roman" w:cs="Times New Roman"/>
          <w:sz w:val="24"/>
          <w:szCs w:val="24"/>
        </w:rPr>
        <w:t xml:space="preserve">recent invasion of a non-native host plant, </w:t>
      </w:r>
      <w:proofErr w:type="spellStart"/>
      <w:r>
        <w:rPr>
          <w:rFonts w:ascii="Times New Roman" w:hAnsi="Times New Roman" w:cs="Times New Roman"/>
          <w:i/>
          <w:sz w:val="24"/>
          <w:szCs w:val="24"/>
        </w:rPr>
        <w:t>Solanum</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dulcamara</w:t>
      </w:r>
      <w:proofErr w:type="spellEnd"/>
      <w:r>
        <w:rPr>
          <w:rFonts w:ascii="Times New Roman" w:hAnsi="Times New Roman" w:cs="Times New Roman"/>
          <w:i/>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Solanaceae</w:t>
      </w:r>
      <w:proofErr w:type="spellEnd"/>
      <w:r>
        <w:rPr>
          <w:rFonts w:ascii="Times New Roman" w:hAnsi="Times New Roman" w:cs="Times New Roman"/>
          <w:sz w:val="24"/>
          <w:szCs w:val="24"/>
        </w:rPr>
        <w:t>)</w:t>
      </w:r>
      <w:r w:rsidR="008A7C7D">
        <w:rPr>
          <w:rFonts w:ascii="Times New Roman" w:hAnsi="Times New Roman" w:cs="Times New Roman"/>
          <w:sz w:val="24"/>
          <w:szCs w:val="24"/>
        </w:rPr>
        <w:t xml:space="preserve"> </w:t>
      </w:r>
      <w:r w:rsidR="008A7C7D">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{"citationID":"bIJRVicb","properties":{"formattedCitation":"(Horton et al. 2015)","plainCitation":"(Horton et al. 2015)"},"citationItems":[{"id":22096,"uris":["http://zotero.org/users/32556/items/9Z2GIR7T"],"uri":["http://zotero.org/users/32556/items/9Z2GIR7T"],"itemData":{"id":22096,"type":"article-journal","title":"A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8A7C7D">
        <w:rPr>
          <w:rFonts w:ascii="Times New Roman" w:hAnsi="Times New Roman" w:cs="Times New Roman"/>
          <w:sz w:val="24"/>
          <w:szCs w:val="24"/>
        </w:rPr>
        <w:fldChar w:fldCharType="separate"/>
      </w:r>
      <w:r w:rsidRPr="001C45F7">
        <w:rPr>
          <w:rFonts w:ascii="Times New Roman" w:hAnsi="Times New Roman" w:cs="Times New Roman"/>
          <w:sz w:val="24"/>
        </w:rPr>
        <w:t>(Horton et al. 2015)</w:t>
      </w:r>
      <w:r w:rsidR="008A7C7D">
        <w:rPr>
          <w:rFonts w:ascii="Times New Roman" w:hAnsi="Times New Roman" w:cs="Times New Roman"/>
          <w:sz w:val="24"/>
          <w:szCs w:val="24"/>
        </w:rPr>
        <w:fldChar w:fldCharType="end"/>
      </w:r>
      <w:r>
        <w:rPr>
          <w:rFonts w:ascii="Times New Roman" w:hAnsi="Times New Roman" w:cs="Times New Roman"/>
          <w:sz w:val="24"/>
          <w:szCs w:val="24"/>
        </w:rPr>
        <w:t xml:space="preserve">, or </w:t>
      </w:r>
      <w:r>
        <w:rPr>
          <w:rFonts w:ascii="Times New Roman" w:hAnsi="Times New Roman" w:cs="Times New Roman"/>
          <w:sz w:val="24"/>
          <w:szCs w:val="24"/>
        </w:rPr>
        <w:lastRenderedPageBreak/>
        <w:t>warmer winter temperatures from anthropogenic climate change. Regardless of the specific cause, greater overwintering</w:t>
      </w:r>
      <w:r w:rsidR="00DC2069">
        <w:rPr>
          <w:rFonts w:ascii="Times New Roman" w:hAnsi="Times New Roman" w:cs="Times New Roman"/>
          <w:sz w:val="24"/>
          <w:szCs w:val="24"/>
        </w:rPr>
        <w:t xml:space="preserve"> survival of northern populations</w:t>
      </w:r>
      <w:r>
        <w:rPr>
          <w:rFonts w:ascii="Times New Roman" w:hAnsi="Times New Roman" w:cs="Times New Roman"/>
          <w:sz w:val="24"/>
          <w:szCs w:val="24"/>
        </w:rPr>
        <w:t xml:space="preserve"> </w:t>
      </w:r>
      <w:r w:rsidR="00DC2069">
        <w:rPr>
          <w:rFonts w:ascii="Times New Roman" w:hAnsi="Times New Roman" w:cs="Times New Roman"/>
          <w:sz w:val="24"/>
          <w:szCs w:val="24"/>
        </w:rPr>
        <w:t xml:space="preserve">would likely </w:t>
      </w:r>
      <w:r>
        <w:rPr>
          <w:rFonts w:ascii="Times New Roman" w:hAnsi="Times New Roman" w:cs="Times New Roman"/>
          <w:sz w:val="24"/>
          <w:szCs w:val="24"/>
        </w:rPr>
        <w:t>cause</w:t>
      </w:r>
      <w:r w:rsidR="00DC2069">
        <w:rPr>
          <w:rFonts w:ascii="Times New Roman" w:hAnsi="Times New Roman" w:cs="Times New Roman"/>
          <w:sz w:val="24"/>
          <w:szCs w:val="24"/>
        </w:rPr>
        <w:t xml:space="preserve"> much greater densities in potato fields </w:t>
      </w:r>
      <w:r w:rsidR="00182061">
        <w:rPr>
          <w:rFonts w:ascii="Times New Roman" w:hAnsi="Times New Roman" w:cs="Times New Roman"/>
          <w:sz w:val="24"/>
          <w:szCs w:val="24"/>
        </w:rPr>
        <w:t>earlier in potato plant development</w:t>
      </w:r>
      <w:r w:rsidR="00DC2069">
        <w:rPr>
          <w:rFonts w:ascii="Times New Roman" w:hAnsi="Times New Roman" w:cs="Times New Roman"/>
          <w:sz w:val="24"/>
          <w:szCs w:val="24"/>
        </w:rPr>
        <w:t xml:space="preserve">, when plants are </w:t>
      </w:r>
      <w:r w:rsidR="00182061">
        <w:rPr>
          <w:rFonts w:ascii="Times New Roman" w:hAnsi="Times New Roman" w:cs="Times New Roman"/>
          <w:sz w:val="24"/>
          <w:szCs w:val="24"/>
        </w:rPr>
        <w:t>more</w:t>
      </w:r>
      <w:r w:rsidR="00DC2069">
        <w:rPr>
          <w:rFonts w:ascii="Times New Roman" w:hAnsi="Times New Roman" w:cs="Times New Roman"/>
          <w:sz w:val="24"/>
          <w:szCs w:val="24"/>
        </w:rPr>
        <w:t xml:space="preserve"> susceptible to </w:t>
      </w:r>
      <w:proofErr w:type="spellStart"/>
      <w:r w:rsidR="00DC2069">
        <w:rPr>
          <w:rFonts w:ascii="Times New Roman" w:hAnsi="Times New Roman" w:cs="Times New Roman"/>
          <w:sz w:val="24"/>
          <w:szCs w:val="24"/>
        </w:rPr>
        <w:t>Lso</w:t>
      </w:r>
      <w:proofErr w:type="spellEnd"/>
      <w:r w:rsidR="00DC2069">
        <w:rPr>
          <w:rFonts w:ascii="Times New Roman" w:hAnsi="Times New Roman" w:cs="Times New Roman"/>
          <w:sz w:val="24"/>
          <w:szCs w:val="24"/>
        </w:rPr>
        <w:t xml:space="preserve"> infection </w:t>
      </w:r>
      <w:r w:rsidR="00182061">
        <w:rPr>
          <w:rFonts w:ascii="Times New Roman" w:hAnsi="Times New Roman" w:cs="Times New Roman"/>
          <w:sz w:val="24"/>
          <w:szCs w:val="24"/>
        </w:rPr>
        <w:fldChar w:fldCharType="begin"/>
      </w:r>
      <w:r w:rsidR="00182061">
        <w:rPr>
          <w:rFonts w:ascii="Times New Roman" w:hAnsi="Times New Roman" w:cs="Times New Roman"/>
          <w:sz w:val="24"/>
          <w:szCs w:val="24"/>
        </w:rPr>
        <w:instrText xml:space="preserve"> ADDIN ZOTERO_ITEM CSL_CITATION {"citationID":"1l09a44hfh","properties":{"formattedCitation":"(Gao et al. 2009)","plainCitation":"(Gao et al. 2009)"},"citationItems":[{"id":22200,"uris":["http://zotero.org/users/32556/items/A5BH4SP6"],"uri":["http://zotero.org/users/32556/items/A5BH4SP6"],"itemData":{"id":22200,"type":"article-journal","title":"Zebra chip disease incidence on potato is influenced by timing of potato psyllid infestation, but not by the host plants on which they were reared","container-title":"Insect Science","page":"399-408","volume":"16","issue":"5","source":"Wiley Online Library","abstract":"Abstract  The Zebra chip (ZC) syndrome is an emerging disease of potato and a major threat to the potato industry. The potato psyllid, Bactericerca cockerelli (Sulc) is believed to be a vector of the ZC pathogen, which is now thought to be Candidatus Liberibacter, a bacterium. To further understand the relationship between potato psyllid infestation and ZC disease expression, healthy potato plants at different growth stages (4, 6 and 10 weeks after germination) were exposed separately to potato psyllids that were separately reared on four solanaceous hosts plants (potato, tomato, eggplant or bell pepper) for more than 1 year. ZC symptoms, leaf rates and total nonstructural carbohydrate accumulation in leaves and tubers of healthy and psyllid-infested plants were monitored and recorded. Typical ZC symptoms were observed in leaves and tubers of all plants exposed to potato psyllids regardless of the host plant on which they were reared. This was also accompanied by significant reductions in net photosynthetic rate. Caged potato plants without exposure to potato psyllids (uninfested controls) did not show any ZC symptom in both foliage and in harvested tubers. Foliage damage and ZC expression were most severe in the potato plants that were exposed to potato psyllids 4 weeks after germination compared to plants infested at later growth stages. Tubers from potato psyllid-infested plants had significantly higher levels of reducing sugars (glucose) and lower levels of starch than those in healthy plants, indicating that potato psyllid infestation interfered with carbohydrate metabolism in either leaves or tubers, resulting in ZC expression.","DOI":"10.1111/j.1744-7917.2009.01261.x","ISSN":"1744-7917","language":"en","author":[{"family":"Gao","given":"Feng"},{"family":"Jifon","given":"John"},{"family":"Yang","given":"Xiangbing"},{"family":"Liu","given":"Tong-Xian"}],"issued":{"date-parts":[["2009",10,1]]}}}],"schema":"https://github.com/citation-style-language/schema/raw/master/csl-citation.json"} </w:instrText>
      </w:r>
      <w:r w:rsidR="00182061">
        <w:rPr>
          <w:rFonts w:ascii="Times New Roman" w:hAnsi="Times New Roman" w:cs="Times New Roman"/>
          <w:sz w:val="24"/>
          <w:szCs w:val="24"/>
        </w:rPr>
        <w:fldChar w:fldCharType="separate"/>
      </w:r>
      <w:r w:rsidR="00182061" w:rsidRPr="00182061">
        <w:rPr>
          <w:rFonts w:ascii="Times New Roman" w:hAnsi="Times New Roman" w:cs="Times New Roman"/>
          <w:sz w:val="24"/>
        </w:rPr>
        <w:t>(Gao et al. 2009)</w:t>
      </w:r>
      <w:r w:rsidR="00182061">
        <w:rPr>
          <w:rFonts w:ascii="Times New Roman" w:hAnsi="Times New Roman" w:cs="Times New Roman"/>
          <w:sz w:val="24"/>
          <w:szCs w:val="24"/>
        </w:rPr>
        <w:fldChar w:fldCharType="end"/>
      </w:r>
      <w:r w:rsidR="00DC2069">
        <w:rPr>
          <w:rFonts w:ascii="Times New Roman" w:hAnsi="Times New Roman" w:cs="Times New Roman"/>
          <w:sz w:val="24"/>
          <w:szCs w:val="24"/>
        </w:rPr>
        <w:t xml:space="preserve">. </w:t>
      </w:r>
      <w:proofErr w:type="spellStart"/>
      <w:r w:rsidR="00DC2069">
        <w:rPr>
          <w:rFonts w:ascii="Times New Roman" w:hAnsi="Times New Roman" w:cs="Times New Roman"/>
          <w:sz w:val="24"/>
          <w:szCs w:val="24"/>
        </w:rPr>
        <w:t>Lso</w:t>
      </w:r>
      <w:proofErr w:type="spellEnd"/>
      <w:r w:rsidR="00DC2069">
        <w:rPr>
          <w:rFonts w:ascii="Times New Roman" w:hAnsi="Times New Roman" w:cs="Times New Roman"/>
          <w:sz w:val="24"/>
          <w:szCs w:val="24"/>
        </w:rPr>
        <w:t xml:space="preserve"> infection prevalence in </w:t>
      </w:r>
      <w:r w:rsidR="00DC2069">
        <w:rPr>
          <w:rFonts w:ascii="Times New Roman" w:hAnsi="Times New Roman" w:cs="Times New Roman"/>
          <w:i/>
          <w:sz w:val="24"/>
          <w:szCs w:val="24"/>
        </w:rPr>
        <w:t xml:space="preserve">B. </w:t>
      </w:r>
      <w:proofErr w:type="spellStart"/>
      <w:r w:rsidR="00DC2069">
        <w:rPr>
          <w:rFonts w:ascii="Times New Roman" w:hAnsi="Times New Roman" w:cs="Times New Roman"/>
          <w:i/>
          <w:sz w:val="24"/>
          <w:szCs w:val="24"/>
        </w:rPr>
        <w:t>cockerelli</w:t>
      </w:r>
      <w:proofErr w:type="spellEnd"/>
      <w:r w:rsidR="00DC2069">
        <w:rPr>
          <w:rFonts w:ascii="Times New Roman" w:hAnsi="Times New Roman" w:cs="Times New Roman"/>
          <w:sz w:val="24"/>
          <w:szCs w:val="24"/>
        </w:rPr>
        <w:t xml:space="preserve"> populations appears to be very low, between 0 and 8% across the Midwest </w:t>
      </w:r>
      <w:r w:rsidR="00DC2069">
        <w:rPr>
          <w:rFonts w:ascii="Times New Roman" w:hAnsi="Times New Roman" w:cs="Times New Roman"/>
          <w:sz w:val="24"/>
          <w:szCs w:val="24"/>
        </w:rPr>
        <w:fldChar w:fldCharType="begin"/>
      </w:r>
      <w:r w:rsidR="00DC2069">
        <w:rPr>
          <w:rFonts w:ascii="Times New Roman" w:hAnsi="Times New Roman" w:cs="Times New Roman"/>
          <w:sz w:val="24"/>
          <w:szCs w:val="24"/>
        </w:rPr>
        <w:instrText xml:space="preserve"> ADDIN ZOTERO_ITEM CSL_CITATION {"citationID":"2ik8ce4mmu","properties":{"formattedCitation":"(Goolsby et al. 2012)","plainCitation":"(Goolsby et al. 2012)"},"citationItems":[{"id":18010,"uris":["http://zotero.org/users/32556/items/RJCRQ4TZ"],"uri":["http://zotero.org/users/32556/items/RJCRQ4TZ"],"itemData":{"id":18010,"type":"article-journal","title":"Seasonal population dynamics of the potato psyllid (Hemiptera: Triozidae) and its associated pathogen “Candidatus Liberibacter solanacearum” in potatoes in the southern Great Plains of North America","container-title":"Journal of Economic Entomology","page":"1268–1276","volume":"105","issue":"4","source":"Google Scholar","shortTitle":"Seasonal population dynamics of the potato psyllid (Hemiptera","author":[{"family":"Goolsby","given":"J. A."},{"family":"Adamczyk Jr","given":"J. J."},{"family":"Crosslin","given":"J. M."},{"family":"Troxclair","given":"N. N."},{"family":"Anciso","given":"J. R."},{"family":"Bester","given":"G. G."},{"family":"Bradshaw","given":"J. D."},{"family":"Bynum","given":"E. D."},{"family":"Carpio","given":"L. A."},{"family":"Henne","given":"D. C."}],"issued":{"date-parts":[["2012"]]}}}],"schema":"https://github.com/citation-style-language/schema/raw/master/csl-citation.json"} </w:instrText>
      </w:r>
      <w:r w:rsidR="00DC2069">
        <w:rPr>
          <w:rFonts w:ascii="Times New Roman" w:hAnsi="Times New Roman" w:cs="Times New Roman"/>
          <w:sz w:val="24"/>
          <w:szCs w:val="24"/>
        </w:rPr>
        <w:fldChar w:fldCharType="separate"/>
      </w:r>
      <w:r w:rsidR="00DC2069" w:rsidRPr="002C01F7">
        <w:rPr>
          <w:rFonts w:ascii="Times New Roman" w:hAnsi="Times New Roman" w:cs="Times New Roman"/>
          <w:sz w:val="24"/>
        </w:rPr>
        <w:t>(Goolsby et al. 2012)</w:t>
      </w:r>
      <w:r w:rsidR="00DC2069">
        <w:rPr>
          <w:rFonts w:ascii="Times New Roman" w:hAnsi="Times New Roman" w:cs="Times New Roman"/>
          <w:sz w:val="24"/>
          <w:szCs w:val="24"/>
        </w:rPr>
        <w:fldChar w:fldCharType="end"/>
      </w:r>
      <w:r w:rsidR="00DC2069">
        <w:rPr>
          <w:rFonts w:ascii="Times New Roman" w:hAnsi="Times New Roman" w:cs="Times New Roman"/>
          <w:sz w:val="24"/>
          <w:szCs w:val="24"/>
        </w:rPr>
        <w:t xml:space="preserve">. At such low infectivity rates, very large vector populations </w:t>
      </w:r>
      <w:r w:rsidR="007F446F">
        <w:rPr>
          <w:rFonts w:ascii="Times New Roman" w:hAnsi="Times New Roman" w:cs="Times New Roman"/>
          <w:sz w:val="24"/>
          <w:szCs w:val="24"/>
        </w:rPr>
        <w:t>may</w:t>
      </w:r>
      <w:r w:rsidR="00DC2069">
        <w:rPr>
          <w:rFonts w:ascii="Times New Roman" w:hAnsi="Times New Roman" w:cs="Times New Roman"/>
          <w:sz w:val="24"/>
          <w:szCs w:val="24"/>
        </w:rPr>
        <w:t xml:space="preserve"> be required to cause a disease epidemic </w:t>
      </w:r>
      <w:r w:rsidR="007F446F">
        <w:rPr>
          <w:rFonts w:ascii="Times New Roman" w:hAnsi="Times New Roman" w:cs="Times New Roman"/>
          <w:sz w:val="24"/>
          <w:szCs w:val="24"/>
        </w:rPr>
        <w:fldChar w:fldCharType="begin"/>
      </w:r>
      <w:r w:rsidR="007F446F">
        <w:rPr>
          <w:rFonts w:ascii="Times New Roman" w:hAnsi="Times New Roman" w:cs="Times New Roman"/>
          <w:sz w:val="24"/>
          <w:szCs w:val="24"/>
        </w:rPr>
        <w:instrText xml:space="preserve"> ADDIN ZOTERO_ITEM CSL_CITATION {"citationID":"2ae4kebc0q","properties":{"formattedCitation":"(Jeger et al. 2004)","plainCitation":"(Jeger et al. 2004)"},"citationItems":[{"id":637,"uris":["http://zotero.org/users/32556/items/J6ZFAFCZ"],"uri":["http://zotero.org/users/32556/items/J6ZFAFCZ"],"itemData":{"id":637,"type":"article-journal","title":"Epidemiology of insect-transmitted plant viruses: modelling disease dynamics and control interventions","container-title":"Physiological Entomology","page":"291-304","volume":"29","issue":"3","source":"Wiley Online Library","abstract":"Abstract.  Plant viruses are an important constraint to crop production world-wide. Rarely have plant virologists, vector entomologists and crop specialists worked together in search of sustainable management practices for viral diseases. Historically, modelling approaches have been vector-based dealing with empirical forecasting systems or simulation of vector population dynamics. More recently, epidemiological models, such as those used in human/animal epidemiology, have been introduced in an attempt to characterize and analyse the population ecology of viral diseases. The theoretical bases for these models and their use in evaluating control strategies in terms of the interactions between host, virus and vector are considered here. Vector activity and behaviour, especially in relation to virus transmission, are important determinants of the rate and extent of epidemic development. The applicability and flexibility of these models are illustrated by reference to specific case studies, including the increasing importance of whitefly-transmitted viruses. Some outstanding research and methodological issues are considered.","DOI":"10.1111/j.0307-6962.2004.00394.x","ISSN":"1365-3032","shortTitle":"Epidemiology of insect-transmitted plant viruses","language":"en","author":[{"family":"Jeger","given":"M. J."},{"family":"Holt","given":"J."},{"family":"Van Den Bosch","given":"F."},{"family":"Madden","given":"L. V."}],"issued":{"date-parts":[["2004"]]}}}],"schema":"https://github.com/citation-style-language/schema/raw/master/csl-citation.json"} </w:instrText>
      </w:r>
      <w:r w:rsidR="007F446F">
        <w:rPr>
          <w:rFonts w:ascii="Times New Roman" w:hAnsi="Times New Roman" w:cs="Times New Roman"/>
          <w:sz w:val="24"/>
          <w:szCs w:val="24"/>
        </w:rPr>
        <w:fldChar w:fldCharType="separate"/>
      </w:r>
      <w:r w:rsidR="007F446F" w:rsidRPr="007F446F">
        <w:rPr>
          <w:rFonts w:ascii="Times New Roman" w:hAnsi="Times New Roman" w:cs="Times New Roman"/>
          <w:sz w:val="24"/>
        </w:rPr>
        <w:t>(Jeger et al. 2004)</w:t>
      </w:r>
      <w:r w:rsidR="007F446F">
        <w:rPr>
          <w:rFonts w:ascii="Times New Roman" w:hAnsi="Times New Roman" w:cs="Times New Roman"/>
          <w:sz w:val="24"/>
          <w:szCs w:val="24"/>
        </w:rPr>
        <w:fldChar w:fldCharType="end"/>
      </w:r>
      <w:r w:rsidR="00DC2069">
        <w:rPr>
          <w:rFonts w:ascii="Times New Roman" w:hAnsi="Times New Roman" w:cs="Times New Roman"/>
          <w:sz w:val="24"/>
          <w:szCs w:val="24"/>
        </w:rPr>
        <w:t>.</w:t>
      </w:r>
    </w:p>
    <w:p w14:paraId="7FE2F4C3" w14:textId="44630AB3" w:rsidR="00035E68" w:rsidRDefault="00DE6968" w:rsidP="001C45F7">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 xml:space="preserve">We tested the hypothesis that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have increased in California over the last century using occupancy modeling of museum specimen occurrence data.</w:t>
      </w:r>
      <w:r w:rsidR="00D16C2D">
        <w:rPr>
          <w:rFonts w:ascii="Times New Roman" w:hAnsi="Times New Roman" w:cs="Times New Roman"/>
          <w:sz w:val="24"/>
          <w:szCs w:val="24"/>
        </w:rPr>
        <w:t xml:space="preserve"> </w:t>
      </w:r>
      <w:r w:rsidR="00E77703">
        <w:rPr>
          <w:rFonts w:ascii="Times New Roman" w:hAnsi="Times New Roman" w:cs="Times New Roman"/>
          <w:sz w:val="24"/>
          <w:szCs w:val="24"/>
        </w:rPr>
        <w:t xml:space="preserve">Interest in </w:t>
      </w:r>
      <w:r w:rsidR="00F86B16">
        <w:rPr>
          <w:rFonts w:ascii="Times New Roman" w:hAnsi="Times New Roman" w:cs="Times New Roman"/>
          <w:sz w:val="24"/>
          <w:szCs w:val="24"/>
        </w:rPr>
        <w:t xml:space="preserve">historical </w:t>
      </w:r>
      <w:r w:rsidR="00E77703">
        <w:rPr>
          <w:rFonts w:ascii="Times New Roman" w:hAnsi="Times New Roman" w:cs="Times New Roman"/>
          <w:sz w:val="24"/>
          <w:szCs w:val="24"/>
        </w:rPr>
        <w:t xml:space="preserve">ecological </w:t>
      </w:r>
      <w:r w:rsidR="00F86B16">
        <w:rPr>
          <w:rFonts w:ascii="Times New Roman" w:hAnsi="Times New Roman" w:cs="Times New Roman"/>
          <w:sz w:val="24"/>
          <w:szCs w:val="24"/>
        </w:rPr>
        <w:t xml:space="preserve">data—such as that from natural history collections—has increased in recent years due to increasing </w:t>
      </w:r>
      <w:r w:rsidR="007F446F">
        <w:rPr>
          <w:rFonts w:ascii="Times New Roman" w:hAnsi="Times New Roman" w:cs="Times New Roman"/>
          <w:sz w:val="24"/>
          <w:szCs w:val="24"/>
        </w:rPr>
        <w:t>concern</w:t>
      </w:r>
      <w:r w:rsidR="00D16C2D">
        <w:rPr>
          <w:rFonts w:ascii="Times New Roman" w:hAnsi="Times New Roman" w:cs="Times New Roman"/>
          <w:sz w:val="24"/>
          <w:szCs w:val="24"/>
        </w:rPr>
        <w:t xml:space="preserve"> over the ecological impacts of anthropogenic climate change </w:t>
      </w:r>
      <w:r w:rsidR="00D16C2D">
        <w:rPr>
          <w:rFonts w:ascii="Times New Roman" w:hAnsi="Times New Roman" w:cs="Times New Roman"/>
          <w:sz w:val="24"/>
          <w:szCs w:val="24"/>
        </w:rPr>
        <w:fldChar w:fldCharType="begin"/>
      </w:r>
      <w:r w:rsidR="00D16C2D">
        <w:rPr>
          <w:rFonts w:ascii="Times New Roman" w:hAnsi="Times New Roman" w:cs="Times New Roman"/>
          <w:sz w:val="24"/>
          <w:szCs w:val="24"/>
        </w:rPr>
        <w:instrText xml:space="preserve"> ADDIN ZOTERO_ITEM CSL_CITATION {"citationID":"7A7FcIVv","properties":{"formattedCitation":"(Tingley and Beissinger 2009, Pyke and Ehrlich 2010)","plainCitation":"(Tingley and Beissinger 2009, Pyke and Ehrlich 2010)"},"citationItems":[{"id":17704,"uris":["http://zotero.org/users/32556/items/GTFWHGEA"],"uri":["http://zotero.org/users/32556/items/GTFWHGEA"],"itemData":{"id":17704,"type":"article-journal","title":"Detecting range shifts from historical species occurrences: new perspectives on old data","container-title":"Trends in Ecology &amp; Evolution","page":"625-633","volume":"24","issue":"11","source":"ScienceDirect","abstract":"The difficulty of making valid comparisons between historical and contemporary data is an obstacle to documenting range change in relation to environmental modifications. Recent statistical advances use occupancy modeling to estimate simultaneously the probability of detection and the probability of occupancy, and enable unbiased comparisons between historical and modern data; however, they require repeated surveys at the same locations within a time period. We present two models for explicitly comparing occupancy between historical and modern eras, and discuss methods to measure range change. We suggest that keepers of historical data have crucial roles in curating and aiding accessibility to data, and we recommend that collectors of contemporary specimen data organize their sampling efforts to include repeated surveys to estimate detection probabilities.","DOI":"10.1016/j.tree.2009.05.009","ISSN":"0169-5347","shortTitle":"Detecting range shifts from historical species occurrences","journalAbbreviation":"Trends Ecol Evol","author":[{"family":"Tingley","given":"Morgan W."},{"family":"Beissinger","given":"Steven R."}],"issued":{"date-parts":[["2009",11]]}}},{"id":21290,"uris":["http://zotero.org/users/32556/items/J7IUZDTM"],"uri":["http://zotero.org/users/32556/items/J7IUZDTM"],"itemData":{"id":21290,"type":"article-journal","title":"Biological collections and ecological/environmental research: a review, some observations and a look to the future","container-title":"BIOLOGICAL REVIEWS","page":"247-266","volume":"85","issue":"2","abstract":"The work remaining in systematics has been expanding as the estimated total number of species of organisms on Earth has risen over recent decades, as have estimated numbers of undescribed species. Despite this increasing task, support for taxonomic and systematic research, and biological collections upon which such research is based, has declined over the last 30-40 years, while other areas of biological research have grown considerably, especially those that focus on environmental issues. Reflecting increases in research that deals with ecological questions (e.g. what determines species distribution and abundance) or environmental issues (e.g. toxic pollution), the level of research attempting to use biological collections in museums or herbaria in an ecological/environmental context has risen dramatically during about the last 20 years. The perceived relevance of biological collections, and hence the support they receive, should be enhanced if this trend continues and they are used prominently regarding such environmental issues as anthropogenic loss of biodiversity and associated ecosystem function, global climate change, and decay of the epidemiological environment. It is unclear, however, how best to use biological collections in the context of such ecological/environmental issues or how best to manage collections to facilitate such use. We demonstrate considerable and increasingly realized potential for research based on biological collections to contribute to ecological/environmental understanding. However, because biological collections were not originally intended for use regarding such issues and have inherent biases and limitations, they are proving more useful in some contexts than in others. Biological collections have, for example, been particularly useful as sources of information regarding variation in attributes of individuals (e.g. morphology, chemical composition) in relation to environmental variables, and provided important information in relation to species' distributions, but less useful in the contexts of habitat associations and population sizes. Changes to policies, strategies and procedures associated with biological collections could mitigate these biases and limitations, and hence make such collections more useful in the context of ecological/environmental issues. Haphazard and opportunistic collecting could be replaced with strategies for adding to existing collections that prioritize projects that use biological collections and include, besides taxonomy and systematics, a focus on significant environmental/ecological issues. Other potential changes include increased recording of the nature and extent of collecting effort and information associated with each specimen such as nearby habitat and other individuals observed but not collected. Such changes have begun to occur within some institutions. Institutions that house biological collections should, we think, pursue a mission of `understanding the life of the planet to inform its stewardship' (Krishtalka &amp; Humphrey, 2000), as such a mission would facilitate increased use of biological collections in an ecological/environmental context and hence lead to increased appreciation, encouragement and support from the public for these collections, their associated research, and the institutions that house them.","DOI":"10.1111/j.1469-185X.2009.00098.x","ISSN":"1464-7931","author":[{"family":"Pyke","given":"Graham H."},{"family":"Ehrlich","given":"Paul R."}],"issued":{"date-parts":[["2010",5]]}}}],"schema":"https://github.com/citation-style-language/schema/raw/master/csl-citation.json"} </w:instrText>
      </w:r>
      <w:r w:rsidR="00D16C2D">
        <w:rPr>
          <w:rFonts w:ascii="Times New Roman" w:hAnsi="Times New Roman" w:cs="Times New Roman"/>
          <w:sz w:val="24"/>
          <w:szCs w:val="24"/>
        </w:rPr>
        <w:fldChar w:fldCharType="separate"/>
      </w:r>
      <w:r w:rsidR="00D16C2D" w:rsidRPr="00D16C2D">
        <w:rPr>
          <w:rFonts w:ascii="Times New Roman" w:hAnsi="Times New Roman" w:cs="Times New Roman"/>
          <w:sz w:val="24"/>
        </w:rPr>
        <w:t>(Tingley and Beissinger 2009, Pyke and Ehrlich 2010)</w:t>
      </w:r>
      <w:r w:rsidR="00D16C2D">
        <w:rPr>
          <w:rFonts w:ascii="Times New Roman" w:hAnsi="Times New Roman" w:cs="Times New Roman"/>
          <w:sz w:val="24"/>
          <w:szCs w:val="24"/>
        </w:rPr>
        <w:fldChar w:fldCharType="end"/>
      </w:r>
      <w:r w:rsidR="00F86B16">
        <w:rPr>
          <w:rFonts w:ascii="Times New Roman" w:hAnsi="Times New Roman" w:cs="Times New Roman"/>
          <w:sz w:val="24"/>
          <w:szCs w:val="24"/>
        </w:rPr>
        <w:t xml:space="preserve">. </w:t>
      </w:r>
      <w:r w:rsidR="00E77703">
        <w:rPr>
          <w:rFonts w:ascii="Times New Roman" w:hAnsi="Times New Roman" w:cs="Times New Roman"/>
          <w:sz w:val="24"/>
          <w:szCs w:val="24"/>
        </w:rPr>
        <w:t>At the same time, m</w:t>
      </w:r>
      <w:r w:rsidR="00F86B16">
        <w:rPr>
          <w:rFonts w:ascii="Times New Roman" w:hAnsi="Times New Roman" w:cs="Times New Roman"/>
          <w:sz w:val="24"/>
          <w:szCs w:val="24"/>
        </w:rPr>
        <w:t>uch</w:t>
      </w:r>
      <w:r w:rsidR="00D16C2D">
        <w:rPr>
          <w:rFonts w:ascii="Times New Roman" w:hAnsi="Times New Roman" w:cs="Times New Roman"/>
          <w:sz w:val="24"/>
          <w:szCs w:val="24"/>
        </w:rPr>
        <w:t xml:space="preserve"> historical </w:t>
      </w:r>
      <w:r w:rsidR="00F86B16">
        <w:rPr>
          <w:rFonts w:ascii="Times New Roman" w:hAnsi="Times New Roman" w:cs="Times New Roman"/>
          <w:sz w:val="24"/>
          <w:szCs w:val="24"/>
        </w:rPr>
        <w:t xml:space="preserve">ecological </w:t>
      </w:r>
      <w:r w:rsidR="00D16C2D">
        <w:rPr>
          <w:rFonts w:ascii="Times New Roman" w:hAnsi="Times New Roman" w:cs="Times New Roman"/>
          <w:sz w:val="24"/>
          <w:szCs w:val="24"/>
        </w:rPr>
        <w:t>data</w:t>
      </w:r>
      <w:r w:rsidR="00F86B16">
        <w:rPr>
          <w:rFonts w:ascii="Times New Roman" w:hAnsi="Times New Roman" w:cs="Times New Roman"/>
          <w:sz w:val="24"/>
          <w:szCs w:val="24"/>
        </w:rPr>
        <w:t xml:space="preserve"> w</w:t>
      </w:r>
      <w:r w:rsidR="00D16C2D">
        <w:rPr>
          <w:rFonts w:ascii="Times New Roman" w:hAnsi="Times New Roman" w:cs="Times New Roman"/>
          <w:sz w:val="24"/>
          <w:szCs w:val="24"/>
        </w:rPr>
        <w:t xml:space="preserve">ere opportunistically collected and </w:t>
      </w:r>
      <w:r w:rsidR="007F446F">
        <w:rPr>
          <w:rFonts w:ascii="Times New Roman" w:hAnsi="Times New Roman" w:cs="Times New Roman"/>
          <w:sz w:val="24"/>
          <w:szCs w:val="24"/>
        </w:rPr>
        <w:t xml:space="preserve">are </w:t>
      </w:r>
      <w:r w:rsidR="00D16C2D">
        <w:rPr>
          <w:rFonts w:ascii="Times New Roman" w:hAnsi="Times New Roman" w:cs="Times New Roman"/>
          <w:sz w:val="24"/>
          <w:szCs w:val="24"/>
        </w:rPr>
        <w:t xml:space="preserve">rife with biases, making rigorous ecological inference difficult </w:t>
      </w:r>
      <w:r w:rsidR="00D16C2D">
        <w:rPr>
          <w:rFonts w:ascii="Times New Roman" w:hAnsi="Times New Roman" w:cs="Times New Roman"/>
          <w:sz w:val="24"/>
          <w:szCs w:val="24"/>
        </w:rPr>
        <w:fldChar w:fldCharType="begin"/>
      </w:r>
      <w:r w:rsidR="00D16C2D">
        <w:rPr>
          <w:rFonts w:ascii="Times New Roman" w:hAnsi="Times New Roman" w:cs="Times New Roman"/>
          <w:sz w:val="24"/>
          <w:szCs w:val="24"/>
        </w:rPr>
        <w:instrText xml:space="preserve"> ADDIN ZOTERO_ITEM CSL_CITATION {"citationID":"2ldnk4bbl9","properties":{"formattedCitation":"(Newbold 2010)","plainCitation":"(Newbold 2010)"},"citationItems":[{"id":7,"uris":["http://zotero.org/users/32556/items/NFA9M5C9"],"uri":["http://zotero.org/users/32556/items/NFA9M5C9"],"itemData":{"id":7,"type":"article-journal","title":"Applications and limitations of museum data for conservation and ecology, with particular attention to species distribution models","container-title":"Progress in Physical Geography","page":"3–22","volume":"34","issue":"1","source":"Google Scholar","author":[{"family":"Newbold","given":"Tim"}],"issued":{"date-parts":[["2010"]]}}}],"schema":"https://github.com/citation-style-language/schema/raw/master/csl-citation.json"} </w:instrText>
      </w:r>
      <w:r w:rsidR="00D16C2D">
        <w:rPr>
          <w:rFonts w:ascii="Times New Roman" w:hAnsi="Times New Roman" w:cs="Times New Roman"/>
          <w:sz w:val="24"/>
          <w:szCs w:val="24"/>
        </w:rPr>
        <w:fldChar w:fldCharType="separate"/>
      </w:r>
      <w:r w:rsidR="00D16C2D" w:rsidRPr="00D16C2D">
        <w:rPr>
          <w:rFonts w:ascii="Times New Roman" w:hAnsi="Times New Roman" w:cs="Times New Roman"/>
          <w:sz w:val="24"/>
        </w:rPr>
        <w:t>(Newbold 2010)</w:t>
      </w:r>
      <w:r w:rsidR="00D16C2D">
        <w:rPr>
          <w:rFonts w:ascii="Times New Roman" w:hAnsi="Times New Roman" w:cs="Times New Roman"/>
          <w:sz w:val="24"/>
          <w:szCs w:val="24"/>
        </w:rPr>
        <w:fldChar w:fldCharType="end"/>
      </w:r>
      <w:r w:rsidR="00D16C2D">
        <w:rPr>
          <w:rFonts w:ascii="Times New Roman" w:hAnsi="Times New Roman" w:cs="Times New Roman"/>
          <w:sz w:val="24"/>
          <w:szCs w:val="24"/>
        </w:rPr>
        <w:t xml:space="preserve">. Hierarchical statistical models </w:t>
      </w:r>
      <w:r w:rsidR="00E77703">
        <w:rPr>
          <w:rFonts w:ascii="Times New Roman" w:hAnsi="Times New Roman" w:cs="Times New Roman"/>
          <w:sz w:val="24"/>
          <w:szCs w:val="24"/>
        </w:rPr>
        <w:t xml:space="preserve">and Bayesian analytical methods </w:t>
      </w:r>
      <w:r w:rsidR="006A6BF8">
        <w:rPr>
          <w:rFonts w:ascii="Times New Roman" w:hAnsi="Times New Roman" w:cs="Times New Roman"/>
          <w:sz w:val="24"/>
          <w:szCs w:val="24"/>
        </w:rPr>
        <w:t xml:space="preserve">have facilitated the analysis of </w:t>
      </w:r>
      <w:r w:rsidR="00E77703">
        <w:rPr>
          <w:rFonts w:ascii="Times New Roman" w:hAnsi="Times New Roman" w:cs="Times New Roman"/>
          <w:sz w:val="24"/>
          <w:szCs w:val="24"/>
        </w:rPr>
        <w:t xml:space="preserve">such </w:t>
      </w:r>
      <w:r w:rsidR="006A6BF8">
        <w:rPr>
          <w:rFonts w:ascii="Times New Roman" w:hAnsi="Times New Roman" w:cs="Times New Roman"/>
          <w:sz w:val="24"/>
          <w:szCs w:val="24"/>
        </w:rPr>
        <w:t xml:space="preserve">opportunistically collected data by explicitly modeling the observation process separate from the ecological process and thereby correcting for known biases in the data </w:t>
      </w:r>
      <w:r w:rsidR="006A6BF8">
        <w:rPr>
          <w:rFonts w:ascii="Times New Roman" w:hAnsi="Times New Roman" w:cs="Times New Roman"/>
          <w:sz w:val="24"/>
          <w:szCs w:val="24"/>
        </w:rPr>
        <w:fldChar w:fldCharType="begin"/>
      </w:r>
      <w:r w:rsidR="006A6BF8">
        <w:rPr>
          <w:rFonts w:ascii="Times New Roman" w:hAnsi="Times New Roman" w:cs="Times New Roman"/>
          <w:sz w:val="24"/>
          <w:szCs w:val="24"/>
        </w:rPr>
        <w:instrText xml:space="preserve"> ADDIN ZOTERO_ITEM CSL_CITATION {"citationID":"UDsWHjQQ","properties":{"formattedCitation":"(Isaac et al. 2014, Isaac and Pocock 2015)","plainCitation":"(Isaac et al. 2014, Isaac and Pocock 2015)"},"citationItems":[{"id":674,"uris":["http://zotero.org/users/32556/items/GR3ZM5B8"],"uri":["http://zotero.org/users/32556/items/GR3ZM5B8"],"itemData":{"id":674,"type":"article-journal","title":"Statistics for citizen science: extracting signals of change from noisy ecological data","container-title":"Methods in Ecology and Evolution","page":"1052-1060","volume":"5","issue":"10","source":"Wiley Online Library","abstract":"* Policy-makers increasingly demand robust measures of biodiversity change over short time periods. Long-term monitoring schemes provide high-quality data, often on an annual basis, but are taxonomically and geographically restricted. By contrast, opportunistic biological records are relatively unstructured but vast in quantity. Recently, these data have been applied to increasingly elaborate science and policy questions, using a range of methods. At present, we lack a firm understanding of which methods, if any, are capable of delivering unbiased trend estimates on policy-relevant time-scales.\n\n\n* We identified a set of candidate methods that employ data filtering criteria and/or correction factors to deal with variation in recorder activity. We designed a computer simulation to compare the statistical properties of these methods under a suite of realistic data collection scenarios. We measured the Type I error rates of each method–scenario combination, as well as the power to detect genuine trends.\n\n\n* We found that simple methods produce biased trend estimates, and/or had low power. Most methods are robust to variation in sampling effort, but biases in spatial coverage, sampling effort per visit, and detectability, as well as turnover in community composition, all induced some methods to fail. No method was wholly unaffected by all forms of variation in recorder activity, although some performed well enough to be useful.\n\n\n* We warn against the use of simple methods. Sophisticated methods that model the data collection process offer the greatest potential to estimate timely trends, notably Frescalo and occupancy–detection models.\n\n\n* The potential of these methods and the value of opportunistic data would be further enhanced by assessing the validity of model assumptions and by capturing small amounts of information about sampling intensity at the point of data collection.","DOI":"10.1111/2041-210X.12254","ISSN":"2041-210X","shortTitle":"Statistics for citizen science","journalAbbreviation":"Methods Ecol Evol","language":"en","author":[{"family":"Isaac","given":"Nick J. B."},{"family":"Strien","given":"Arco J.","non-dropping-particle":"van"},{"family":"August","given":"Tom A."},{"family":"Zeeuw","given":"Marnix P.","non-dropping-particle":"de"},{"family":"Roy","given":"David B."}],"issued":{"date-parts":[["2014"]]}}},{"id":941,"uris":["http://zotero.org/users/32556/items/QGF5F88C"],"uri":["http://zotero.org/users/32556/items/QGF5F88C"],"itemData":{"id":941,"type":"article-journal","title":"Bias and information in biological records","container-title":"Biological Journal of the Linnean Society","page":"522-531","volume":"115","issue":"3","source":"Wiley Online Library","abstract":"Biological recording is in essence a very simple concept in which a record is the report of a species at a physical location at a certain time. The collation of these records into a dataset is a powerful approach to addressing large-scale questions about biodiversity change. Records are collected by volunteers at times and places that suit them, leading to a variety of biases: uneven sampling over space and time, uneven sampling effort per visit and uneven detectability. These need to be controlled for in statistical analyses that use biological records. In particular, the data are ‘presence-only’, and lack information on the sampling protocol or intensity. Submitting ‘complete lists’ of all the species seen is one potential solution because the data can be treated as ‘presence–absence’ and detectability of each species can be statistically modelled. The corollary of bias is that records vary in their ‘information content’. The information content is a measure of how much an individual record, or collection of records, contributes to reducing uncertainty in a parameter of interest. The information content of biological records varies, depending on the question to which the data are being applied. We consider a set of hypothetical ‘syndromes’ of recording behaviour, each of which is characterized by different information content. We demonstrate how these concepts can be used to support the growth of a particular type of recording behaviour. Approaches to recording are rapidly changing, especially with the growth of mass participation citizen science. We discuss how these developments present a range of challenges and opportunities for biological recording in the future. © 2015 The Linnean Society of London, Biological Journal of the Linnean Society, 2015, ●●, ●●–●●.","DOI":"10.1111/bij.12532","ISSN":"1095-8312","journalAbbreviation":"Biol J Linn Soc Lond","language":"en","author":[{"family":"Isaac","given":"Nick J. B."},{"family":"Pocock","given":"Michael J. O."}],"issued":{"date-parts":[["2015",7,1]]}}}],"schema":"https://github.com/citation-style-language/schema/raw/master/csl-citation.json"} </w:instrText>
      </w:r>
      <w:r w:rsidR="006A6BF8">
        <w:rPr>
          <w:rFonts w:ascii="Times New Roman" w:hAnsi="Times New Roman" w:cs="Times New Roman"/>
          <w:sz w:val="24"/>
          <w:szCs w:val="24"/>
        </w:rPr>
        <w:fldChar w:fldCharType="separate"/>
      </w:r>
      <w:r w:rsidR="006A6BF8" w:rsidRPr="006A6BF8">
        <w:rPr>
          <w:rFonts w:ascii="Times New Roman" w:hAnsi="Times New Roman" w:cs="Times New Roman"/>
          <w:sz w:val="24"/>
        </w:rPr>
        <w:t>(Isaac et al. 2014, Isaac and Pocock 2015)</w:t>
      </w:r>
      <w:r w:rsidR="006A6BF8">
        <w:rPr>
          <w:rFonts w:ascii="Times New Roman" w:hAnsi="Times New Roman" w:cs="Times New Roman"/>
          <w:sz w:val="24"/>
          <w:szCs w:val="24"/>
        </w:rPr>
        <w:fldChar w:fldCharType="end"/>
      </w:r>
      <w:r w:rsidR="006A6BF8">
        <w:rPr>
          <w:rFonts w:ascii="Times New Roman" w:hAnsi="Times New Roman" w:cs="Times New Roman"/>
          <w:sz w:val="24"/>
          <w:szCs w:val="24"/>
        </w:rPr>
        <w:t>.</w:t>
      </w:r>
      <w:r w:rsidR="00D16C2D">
        <w:rPr>
          <w:rFonts w:ascii="Times New Roman" w:hAnsi="Times New Roman" w:cs="Times New Roman"/>
          <w:sz w:val="24"/>
          <w:szCs w:val="24"/>
        </w:rPr>
        <w:t xml:space="preserve"> </w:t>
      </w:r>
    </w:p>
    <w:p w14:paraId="44D50A3E" w14:textId="3F253786" w:rsidR="00833253" w:rsidRDefault="00B54766" w:rsidP="00D31C28">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 xml:space="preserve">Here we show that the analysis of museum specimen occurrence data using Bayesian hierarchical models can provide insights into the causes of recent outbreaks of </w:t>
      </w:r>
      <w:r w:rsidR="007F446F">
        <w:rPr>
          <w:rFonts w:ascii="Times New Roman" w:hAnsi="Times New Roman" w:cs="Times New Roman"/>
          <w:sz w:val="24"/>
          <w:szCs w:val="24"/>
        </w:rPr>
        <w:t xml:space="preserve">an </w:t>
      </w:r>
      <w:r>
        <w:rPr>
          <w:rFonts w:ascii="Times New Roman" w:hAnsi="Times New Roman" w:cs="Times New Roman"/>
          <w:sz w:val="24"/>
          <w:szCs w:val="24"/>
        </w:rPr>
        <w:t xml:space="preserve">agricultural pests. Specifically, we provide robust evidence that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have increased in California over the last century</w:t>
      </w:r>
      <w:r w:rsidR="007F446F">
        <w:rPr>
          <w:rFonts w:ascii="Times New Roman" w:hAnsi="Times New Roman" w:cs="Times New Roman"/>
          <w:sz w:val="24"/>
          <w:szCs w:val="24"/>
        </w:rPr>
        <w:t>. At the same time,</w:t>
      </w:r>
      <w:r>
        <w:rPr>
          <w:rFonts w:ascii="Times New Roman" w:hAnsi="Times New Roman" w:cs="Times New Roman"/>
          <w:sz w:val="24"/>
          <w:szCs w:val="24"/>
        </w:rPr>
        <w:t xml:space="preserve"> we find no evidence that these increases are related to anthropogenic climate change.</w:t>
      </w:r>
    </w:p>
    <w:p w14:paraId="110BA8DE" w14:textId="77777777" w:rsidR="00B54766" w:rsidRPr="00B54766" w:rsidRDefault="00B54766" w:rsidP="00D31C28">
      <w:pPr>
        <w:spacing w:after="0" w:line="480" w:lineRule="auto"/>
        <w:ind w:firstLine="720"/>
        <w:outlineLvl w:val="0"/>
        <w:rPr>
          <w:rFonts w:ascii="Times New Roman" w:hAnsi="Times New Roman" w:cs="Times New Roman"/>
          <w:sz w:val="24"/>
          <w:szCs w:val="24"/>
        </w:rPr>
      </w:pPr>
    </w:p>
    <w:p w14:paraId="40E1848D" w14:textId="77777777" w:rsidR="00E65DF3" w:rsidRDefault="00E65DF3" w:rsidP="00523D9F">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lastRenderedPageBreak/>
        <w:t>Materials and Methods</w:t>
      </w:r>
    </w:p>
    <w:p w14:paraId="26A6DE94" w14:textId="77777777" w:rsidR="00E65DF3" w:rsidRDefault="00E65DF3" w:rsidP="00523D9F">
      <w:pPr>
        <w:spacing w:after="0" w:line="480" w:lineRule="auto"/>
        <w:outlineLvl w:val="0"/>
        <w:rPr>
          <w:rFonts w:ascii="Times New Roman" w:hAnsi="Times New Roman" w:cs="Times New Roman"/>
          <w:sz w:val="24"/>
          <w:szCs w:val="24"/>
        </w:rPr>
      </w:pPr>
      <w:r>
        <w:rPr>
          <w:rFonts w:ascii="Times New Roman" w:hAnsi="Times New Roman" w:cs="Times New Roman"/>
          <w:i/>
          <w:sz w:val="24"/>
          <w:szCs w:val="24"/>
        </w:rPr>
        <w:t>Compiling species occurrence records</w:t>
      </w:r>
    </w:p>
    <w:p w14:paraId="6AB5A6EF" w14:textId="761A918E" w:rsidR="00E65DF3" w:rsidRDefault="00E65DF3" w:rsidP="00E65DF3">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We first collected, digitized, and georeferenced all </w:t>
      </w:r>
      <w:r w:rsidR="009B0693">
        <w:rPr>
          <w:rFonts w:ascii="Times New Roman" w:hAnsi="Times New Roman" w:cs="Times New Roman"/>
          <w:sz w:val="24"/>
          <w:szCs w:val="24"/>
        </w:rPr>
        <w:t xml:space="preserve">pinned </w:t>
      </w:r>
      <w:r>
        <w:rPr>
          <w:rFonts w:ascii="Times New Roman" w:hAnsi="Times New Roman" w:cs="Times New Roman"/>
          <w:sz w:val="24"/>
          <w:szCs w:val="24"/>
        </w:rPr>
        <w:t xml:space="preserve">museum specimens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from six major California museums: </w:t>
      </w:r>
      <w:proofErr w:type="spellStart"/>
      <w:r>
        <w:rPr>
          <w:rFonts w:ascii="Times New Roman" w:hAnsi="Times New Roman" w:cs="Times New Roman"/>
          <w:sz w:val="24"/>
          <w:szCs w:val="24"/>
        </w:rPr>
        <w:t>Bohart</w:t>
      </w:r>
      <w:proofErr w:type="spellEnd"/>
      <w:r>
        <w:rPr>
          <w:rFonts w:ascii="Times New Roman" w:hAnsi="Times New Roman" w:cs="Times New Roman"/>
          <w:sz w:val="24"/>
          <w:szCs w:val="24"/>
        </w:rPr>
        <w:t xml:space="preserve"> Museum of Entomology (University of California Davis), California Academy of Science, </w:t>
      </w:r>
      <w:r w:rsidR="00291434">
        <w:rPr>
          <w:rFonts w:ascii="Times New Roman" w:hAnsi="Times New Roman" w:cs="Times New Roman"/>
          <w:sz w:val="24"/>
          <w:szCs w:val="24"/>
        </w:rPr>
        <w:t xml:space="preserve">California State Collection of Arthropods (CA Dept. of Agriculture), </w:t>
      </w:r>
      <w:proofErr w:type="spellStart"/>
      <w:r>
        <w:rPr>
          <w:rFonts w:ascii="Times New Roman" w:hAnsi="Times New Roman" w:cs="Times New Roman"/>
          <w:sz w:val="24"/>
          <w:szCs w:val="24"/>
        </w:rPr>
        <w:t>Essig</w:t>
      </w:r>
      <w:proofErr w:type="spellEnd"/>
      <w:r>
        <w:rPr>
          <w:rFonts w:ascii="Times New Roman" w:hAnsi="Times New Roman" w:cs="Times New Roman"/>
          <w:sz w:val="24"/>
          <w:szCs w:val="24"/>
        </w:rPr>
        <w:t xml:space="preserve"> Museum of Entomology (UC Berkeley), Los Angeles County Museum of Natural History, </w:t>
      </w:r>
      <w:r w:rsidR="00291434">
        <w:rPr>
          <w:rFonts w:ascii="Times New Roman" w:hAnsi="Times New Roman" w:cs="Times New Roman"/>
          <w:sz w:val="24"/>
          <w:szCs w:val="24"/>
        </w:rPr>
        <w:t xml:space="preserve">and UC Riverside Entomology Research Museum. For each collection, we identified </w:t>
      </w:r>
      <w:r w:rsidR="00291434">
        <w:rPr>
          <w:rFonts w:ascii="Times New Roman" w:hAnsi="Times New Roman" w:cs="Times New Roman"/>
          <w:i/>
          <w:sz w:val="24"/>
          <w:szCs w:val="24"/>
        </w:rPr>
        <w:t xml:space="preserve">B. </w:t>
      </w:r>
      <w:proofErr w:type="spellStart"/>
      <w:r w:rsidR="00291434">
        <w:rPr>
          <w:rFonts w:ascii="Times New Roman" w:hAnsi="Times New Roman" w:cs="Times New Roman"/>
          <w:i/>
          <w:sz w:val="24"/>
          <w:szCs w:val="24"/>
        </w:rPr>
        <w:t>cockerelli</w:t>
      </w:r>
      <w:proofErr w:type="spellEnd"/>
      <w:r w:rsidR="00291434">
        <w:rPr>
          <w:rFonts w:ascii="Times New Roman" w:hAnsi="Times New Roman" w:cs="Times New Roman"/>
          <w:i/>
          <w:sz w:val="24"/>
          <w:szCs w:val="24"/>
        </w:rPr>
        <w:t xml:space="preserve"> </w:t>
      </w:r>
      <w:r w:rsidR="00291434">
        <w:rPr>
          <w:rFonts w:ascii="Times New Roman" w:hAnsi="Times New Roman" w:cs="Times New Roman"/>
          <w:sz w:val="24"/>
          <w:szCs w:val="24"/>
        </w:rPr>
        <w:t xml:space="preserve">specimens that had not yet been determined to the species level, housed in the “Undetermined </w:t>
      </w:r>
      <w:proofErr w:type="spellStart"/>
      <w:r w:rsidR="00291434">
        <w:rPr>
          <w:rFonts w:ascii="Times New Roman" w:hAnsi="Times New Roman" w:cs="Times New Roman"/>
          <w:sz w:val="24"/>
          <w:szCs w:val="24"/>
        </w:rPr>
        <w:t>Psyllidae</w:t>
      </w:r>
      <w:proofErr w:type="spellEnd"/>
      <w:r w:rsidR="00291434">
        <w:rPr>
          <w:rFonts w:ascii="Times New Roman" w:hAnsi="Times New Roman" w:cs="Times New Roman"/>
          <w:sz w:val="24"/>
          <w:szCs w:val="24"/>
        </w:rPr>
        <w:t xml:space="preserve">” or Undetermined </w:t>
      </w:r>
      <w:proofErr w:type="spellStart"/>
      <w:r w:rsidR="00291434">
        <w:rPr>
          <w:rFonts w:ascii="Times New Roman" w:hAnsi="Times New Roman" w:cs="Times New Roman"/>
          <w:sz w:val="24"/>
          <w:szCs w:val="24"/>
        </w:rPr>
        <w:t>Triozidae</w:t>
      </w:r>
      <w:proofErr w:type="spellEnd"/>
      <w:r w:rsidR="00291434">
        <w:rPr>
          <w:rFonts w:ascii="Times New Roman" w:hAnsi="Times New Roman" w:cs="Times New Roman"/>
          <w:sz w:val="24"/>
          <w:szCs w:val="24"/>
        </w:rPr>
        <w:t xml:space="preserve">” </w:t>
      </w:r>
      <w:r w:rsidR="001115FE">
        <w:rPr>
          <w:rFonts w:ascii="Times New Roman" w:hAnsi="Times New Roman" w:cs="Times New Roman"/>
          <w:sz w:val="24"/>
          <w:szCs w:val="24"/>
        </w:rPr>
        <w:t>sections of the collections</w:t>
      </w:r>
      <w:r w:rsidR="00291434">
        <w:rPr>
          <w:rFonts w:ascii="Times New Roman" w:hAnsi="Times New Roman" w:cs="Times New Roman"/>
          <w:sz w:val="24"/>
          <w:szCs w:val="24"/>
        </w:rPr>
        <w:t xml:space="preserve">. We </w:t>
      </w:r>
      <w:r w:rsidR="001115FE">
        <w:rPr>
          <w:rFonts w:ascii="Times New Roman" w:hAnsi="Times New Roman" w:cs="Times New Roman"/>
          <w:sz w:val="24"/>
          <w:szCs w:val="24"/>
        </w:rPr>
        <w:t xml:space="preserve">identified undetermined specimens using morphological description for </w:t>
      </w:r>
      <w:proofErr w:type="spellStart"/>
      <w:r w:rsidR="001115FE">
        <w:rPr>
          <w:rFonts w:ascii="Times New Roman" w:hAnsi="Times New Roman" w:cs="Times New Roman"/>
          <w:i/>
          <w:sz w:val="24"/>
          <w:szCs w:val="24"/>
        </w:rPr>
        <w:t>Paratrioza</w:t>
      </w:r>
      <w:proofErr w:type="spellEnd"/>
      <w:r w:rsidR="001115FE">
        <w:rPr>
          <w:rFonts w:ascii="Times New Roman" w:hAnsi="Times New Roman" w:cs="Times New Roman"/>
          <w:i/>
          <w:sz w:val="24"/>
          <w:szCs w:val="24"/>
        </w:rPr>
        <w:t xml:space="preserve"> </w:t>
      </w:r>
      <w:r w:rsidR="00B54766">
        <w:rPr>
          <w:rFonts w:ascii="Times New Roman" w:hAnsi="Times New Roman" w:cs="Times New Roman"/>
          <w:i/>
          <w:sz w:val="24"/>
          <w:szCs w:val="24"/>
        </w:rPr>
        <w:t xml:space="preserve">(= </w:t>
      </w:r>
      <w:proofErr w:type="spellStart"/>
      <w:r w:rsidR="00B54766">
        <w:rPr>
          <w:rFonts w:ascii="Times New Roman" w:hAnsi="Times New Roman" w:cs="Times New Roman"/>
          <w:i/>
          <w:sz w:val="24"/>
          <w:szCs w:val="24"/>
        </w:rPr>
        <w:t>Bactericera</w:t>
      </w:r>
      <w:proofErr w:type="spellEnd"/>
      <w:r w:rsidR="00B54766">
        <w:rPr>
          <w:rFonts w:ascii="Times New Roman" w:hAnsi="Times New Roman" w:cs="Times New Roman"/>
          <w:i/>
          <w:sz w:val="24"/>
          <w:szCs w:val="24"/>
        </w:rPr>
        <w:t xml:space="preserve">) </w:t>
      </w:r>
      <w:proofErr w:type="spellStart"/>
      <w:r w:rsidR="001115FE">
        <w:rPr>
          <w:rFonts w:ascii="Times New Roman" w:hAnsi="Times New Roman" w:cs="Times New Roman"/>
          <w:i/>
          <w:sz w:val="24"/>
          <w:szCs w:val="24"/>
        </w:rPr>
        <w:t>cockerelli</w:t>
      </w:r>
      <w:proofErr w:type="spellEnd"/>
      <w:r w:rsidR="001115FE">
        <w:rPr>
          <w:rFonts w:ascii="Times New Roman" w:hAnsi="Times New Roman" w:cs="Times New Roman"/>
          <w:sz w:val="24"/>
          <w:szCs w:val="24"/>
        </w:rPr>
        <w:t xml:space="preserve"> in </w:t>
      </w:r>
      <w:r w:rsidR="001115FE">
        <w:rPr>
          <w:rFonts w:ascii="Times New Roman" w:hAnsi="Times New Roman" w:cs="Times New Roman"/>
          <w:sz w:val="24"/>
          <w:szCs w:val="24"/>
        </w:rPr>
        <w:fldChar w:fldCharType="begin"/>
      </w:r>
      <w:r w:rsidR="001115FE">
        <w:rPr>
          <w:rFonts w:ascii="Times New Roman" w:hAnsi="Times New Roman" w:cs="Times New Roman"/>
          <w:sz w:val="24"/>
          <w:szCs w:val="24"/>
        </w:rPr>
        <w:instrText xml:space="preserve"> ADDIN ZOTERO_ITEM CSL_CITATION {"citationID":"25t0kbg9ve","properties":{"formattedCitation":"(Tuthill 1945)","plainCitation":"(Tuthill 1945)"},"citationItems":[{"id":173,"uris":["http://zotero.org/users/32556/items/XCGQAWIM"],"uri":["http://zotero.org/users/32556/items/XCGQAWIM"],"itemData":{"id":173,"type":"article-journal","title":"Contributions to the Knowledge of the Psyllidae of Mexico (Continued)","container-title":"Journal of the Kansas Entomological Society","page":"1-29","volume":"18","issue":"1","source":"JSTOR","ISSN":"0022-8567","journalAbbreviation":"Journal of the Kansas Entomological Society","author":[{"family":"Tuthill","given":"Leonard D."}],"issued":{"date-parts":[["1945",1,1]]}}}],"schema":"https://github.com/citation-style-language/schema/raw/master/csl-citation.json"} </w:instrText>
      </w:r>
      <w:r w:rsidR="001115FE">
        <w:rPr>
          <w:rFonts w:ascii="Times New Roman" w:hAnsi="Times New Roman" w:cs="Times New Roman"/>
          <w:sz w:val="24"/>
          <w:szCs w:val="24"/>
        </w:rPr>
        <w:fldChar w:fldCharType="separate"/>
      </w:r>
      <w:r w:rsidR="001115FE" w:rsidRPr="001115FE">
        <w:rPr>
          <w:rFonts w:ascii="Times New Roman" w:hAnsi="Times New Roman" w:cs="Times New Roman"/>
          <w:sz w:val="24"/>
        </w:rPr>
        <w:t xml:space="preserve">Tuthill </w:t>
      </w:r>
      <w:r w:rsidR="001115FE">
        <w:rPr>
          <w:rFonts w:ascii="Times New Roman" w:hAnsi="Times New Roman" w:cs="Times New Roman"/>
          <w:sz w:val="24"/>
        </w:rPr>
        <w:t>(</w:t>
      </w:r>
      <w:r w:rsidR="001115FE" w:rsidRPr="001115FE">
        <w:rPr>
          <w:rFonts w:ascii="Times New Roman" w:hAnsi="Times New Roman" w:cs="Times New Roman"/>
          <w:sz w:val="24"/>
        </w:rPr>
        <w:t>1945)</w:t>
      </w:r>
      <w:r w:rsidR="001115FE">
        <w:rPr>
          <w:rFonts w:ascii="Times New Roman" w:hAnsi="Times New Roman" w:cs="Times New Roman"/>
          <w:sz w:val="24"/>
          <w:szCs w:val="24"/>
        </w:rPr>
        <w:fldChar w:fldCharType="end"/>
      </w:r>
      <w:r w:rsidR="001115FE">
        <w:rPr>
          <w:rFonts w:ascii="Times New Roman" w:hAnsi="Times New Roman" w:cs="Times New Roman"/>
          <w:sz w:val="24"/>
          <w:szCs w:val="24"/>
        </w:rPr>
        <w:t xml:space="preserve">. We </w:t>
      </w:r>
      <w:r w:rsidR="00291434">
        <w:rPr>
          <w:rFonts w:ascii="Times New Roman" w:hAnsi="Times New Roman" w:cs="Times New Roman"/>
          <w:sz w:val="24"/>
          <w:szCs w:val="24"/>
        </w:rPr>
        <w:t>digitized all</w:t>
      </w:r>
      <w:r w:rsidR="001115FE">
        <w:rPr>
          <w:rFonts w:ascii="Times New Roman" w:hAnsi="Times New Roman" w:cs="Times New Roman"/>
          <w:sz w:val="24"/>
          <w:szCs w:val="24"/>
        </w:rPr>
        <w:t xml:space="preserve"> identified</w:t>
      </w:r>
      <w:r w:rsidR="00291434">
        <w:rPr>
          <w:rFonts w:ascii="Times New Roman" w:hAnsi="Times New Roman" w:cs="Times New Roman"/>
          <w:sz w:val="24"/>
          <w:szCs w:val="24"/>
        </w:rPr>
        <w:t xml:space="preserve"> </w:t>
      </w:r>
      <w:r w:rsidR="00291434">
        <w:rPr>
          <w:rFonts w:ascii="Times New Roman" w:hAnsi="Times New Roman" w:cs="Times New Roman"/>
          <w:i/>
          <w:sz w:val="24"/>
          <w:szCs w:val="24"/>
        </w:rPr>
        <w:t xml:space="preserve">B. </w:t>
      </w:r>
      <w:proofErr w:type="spellStart"/>
      <w:r w:rsidR="00291434">
        <w:rPr>
          <w:rFonts w:ascii="Times New Roman" w:hAnsi="Times New Roman" w:cs="Times New Roman"/>
          <w:i/>
          <w:sz w:val="24"/>
          <w:szCs w:val="24"/>
        </w:rPr>
        <w:t>cockerelli</w:t>
      </w:r>
      <w:proofErr w:type="spellEnd"/>
      <w:r w:rsidR="00291434">
        <w:rPr>
          <w:rFonts w:ascii="Times New Roman" w:hAnsi="Times New Roman" w:cs="Times New Roman"/>
          <w:sz w:val="24"/>
          <w:szCs w:val="24"/>
        </w:rPr>
        <w:t xml:space="preserve"> specimens</w:t>
      </w:r>
      <w:r w:rsidR="001115FE">
        <w:rPr>
          <w:rFonts w:ascii="Times New Roman" w:hAnsi="Times New Roman" w:cs="Times New Roman"/>
          <w:sz w:val="24"/>
          <w:szCs w:val="24"/>
        </w:rPr>
        <w:t xml:space="preserve">, and </w:t>
      </w:r>
      <w:proofErr w:type="spellStart"/>
      <w:r w:rsidR="001115FE">
        <w:rPr>
          <w:rFonts w:ascii="Times New Roman" w:hAnsi="Times New Roman" w:cs="Times New Roman"/>
          <w:sz w:val="24"/>
          <w:szCs w:val="24"/>
        </w:rPr>
        <w:t>georeferenced</w:t>
      </w:r>
      <w:proofErr w:type="spellEnd"/>
      <w:r w:rsidR="001115FE">
        <w:rPr>
          <w:rFonts w:ascii="Times New Roman" w:hAnsi="Times New Roman" w:cs="Times New Roman"/>
          <w:sz w:val="24"/>
          <w:szCs w:val="24"/>
        </w:rPr>
        <w:t xml:space="preserve"> them using the point-radius method of </w:t>
      </w:r>
      <w:r w:rsidR="001115FE">
        <w:rPr>
          <w:rFonts w:ascii="Times New Roman" w:hAnsi="Times New Roman" w:cs="Times New Roman"/>
          <w:sz w:val="24"/>
          <w:szCs w:val="24"/>
        </w:rPr>
        <w:fldChar w:fldCharType="begin"/>
      </w:r>
      <w:r w:rsidR="001115FE">
        <w:rPr>
          <w:rFonts w:ascii="Times New Roman" w:hAnsi="Times New Roman" w:cs="Times New Roman"/>
          <w:sz w:val="24"/>
          <w:szCs w:val="24"/>
        </w:rPr>
        <w:instrText xml:space="preserve"> ADDIN ZOTERO_ITEM CSL_CITATION {"citationID":"qcshseun8","properties":{"formattedCitation":"(Wieczorek et al. 2004)","plainCitation":"(Wieczorek et al. 2004)"},"citationItems":[{"id":106,"uris":["http://zotero.org/users/32556/items/NPXBU8C8"],"uri":["http://zotero.org/users/32556/items/NPXBU8C8"],"itemData":{"id":106,"type":"article-journal","title":"The point-radius method for georeferencing locality descriptions and calculating associated uncertainty","container-title":"International Journal of Geographical Information Science","page":"745-767","volume":"18","issue":"8","source":"Taylor and Francis+NEJM","abstract":"Natural history museums store millions of specimens of geological, biological, and cultural entities. Data related to these objects are in increasing demand for investigations of biodiversity and its relationship to the environment and anthropogenic disturbance. A major barrier to the use of these data in GIS is that collecting localities have typically been recorded as textual descriptions, without geographic coordinates. We describe a method for georeferencing locality descriptions that accounts for the idiosyncrasies, sources of uncertainty, and practical maintenance requirements encountered when working with natural history collections. Each locality is described as a circle, with a point to mark the position most closely described by the locality description, and a radius to describe the maximum distance from that point within which the locality is expected to occur. The calculation of the radius takes into account aspects of the precision and specificity of the locality description, as well as the map scale, datum, precision and accuracy of the sources used to determine coordinates. This method minimizes the subjectivity involved in the georeferencing process. The resulting georeferences are consistent, reproducible, and allow for the use of uncertainty in analyses that use these data.","DOI":"10.1080/13658810412331280211","ISSN":"1365-8816","author":[{"family":"Wieczorek","given":"John"},{"family":"Guo","given":"Qinghua"},{"family":"Hijmans","given":"Robert"}],"issued":{"date-parts":[["2004"]]}}}],"schema":"https://github.com/citation-style-language/schema/raw/master/csl-citation.json"} </w:instrText>
      </w:r>
      <w:r w:rsidR="001115FE">
        <w:rPr>
          <w:rFonts w:ascii="Times New Roman" w:hAnsi="Times New Roman" w:cs="Times New Roman"/>
          <w:sz w:val="24"/>
          <w:szCs w:val="24"/>
        </w:rPr>
        <w:fldChar w:fldCharType="separate"/>
      </w:r>
      <w:r w:rsidR="001115FE" w:rsidRPr="001115FE">
        <w:rPr>
          <w:rFonts w:ascii="Times New Roman" w:hAnsi="Times New Roman" w:cs="Times New Roman"/>
          <w:sz w:val="24"/>
        </w:rPr>
        <w:t xml:space="preserve">Wieczorek et al. </w:t>
      </w:r>
      <w:r w:rsidR="001115FE">
        <w:rPr>
          <w:rFonts w:ascii="Times New Roman" w:hAnsi="Times New Roman" w:cs="Times New Roman"/>
          <w:sz w:val="24"/>
        </w:rPr>
        <w:t>(</w:t>
      </w:r>
      <w:r w:rsidR="001115FE" w:rsidRPr="001115FE">
        <w:rPr>
          <w:rFonts w:ascii="Times New Roman" w:hAnsi="Times New Roman" w:cs="Times New Roman"/>
          <w:sz w:val="24"/>
        </w:rPr>
        <w:t>2004)</w:t>
      </w:r>
      <w:r w:rsidR="001115FE">
        <w:rPr>
          <w:rFonts w:ascii="Times New Roman" w:hAnsi="Times New Roman" w:cs="Times New Roman"/>
          <w:sz w:val="24"/>
          <w:szCs w:val="24"/>
        </w:rPr>
        <w:fldChar w:fldCharType="end"/>
      </w:r>
      <w:r w:rsidR="001115FE">
        <w:rPr>
          <w:rFonts w:ascii="Times New Roman" w:hAnsi="Times New Roman" w:cs="Times New Roman"/>
          <w:sz w:val="24"/>
          <w:szCs w:val="24"/>
        </w:rPr>
        <w:t xml:space="preserve"> and the </w:t>
      </w:r>
      <w:proofErr w:type="spellStart"/>
      <w:r w:rsidR="001115FE">
        <w:rPr>
          <w:rFonts w:ascii="Times New Roman" w:hAnsi="Times New Roman" w:cs="Times New Roman"/>
          <w:sz w:val="24"/>
          <w:szCs w:val="24"/>
        </w:rPr>
        <w:t>GEOLocate</w:t>
      </w:r>
      <w:proofErr w:type="spellEnd"/>
      <w:r w:rsidR="001115FE">
        <w:rPr>
          <w:rFonts w:ascii="Times New Roman" w:hAnsi="Times New Roman" w:cs="Times New Roman"/>
          <w:sz w:val="24"/>
          <w:szCs w:val="24"/>
        </w:rPr>
        <w:t xml:space="preserve"> web application (</w:t>
      </w:r>
      <w:r w:rsidR="001115FE" w:rsidRPr="001115FE">
        <w:rPr>
          <w:rFonts w:ascii="Times New Roman" w:hAnsi="Times New Roman" w:cs="Times New Roman"/>
          <w:sz w:val="24"/>
          <w:szCs w:val="24"/>
        </w:rPr>
        <w:t>http://www.museum.tulane.edu/geolocate/default.html</w:t>
      </w:r>
      <w:r w:rsidR="001115FE">
        <w:rPr>
          <w:rFonts w:ascii="Times New Roman" w:hAnsi="Times New Roman" w:cs="Times New Roman"/>
          <w:sz w:val="24"/>
          <w:szCs w:val="24"/>
        </w:rPr>
        <w:t>).</w:t>
      </w:r>
      <w:r w:rsidR="00291434">
        <w:rPr>
          <w:rFonts w:ascii="Times New Roman" w:hAnsi="Times New Roman" w:cs="Times New Roman"/>
          <w:sz w:val="24"/>
          <w:szCs w:val="24"/>
        </w:rPr>
        <w:t xml:space="preserve"> </w:t>
      </w:r>
      <w:r w:rsidR="009B0693">
        <w:rPr>
          <w:rFonts w:ascii="Times New Roman" w:hAnsi="Times New Roman" w:cs="Times New Roman"/>
          <w:sz w:val="24"/>
          <w:szCs w:val="24"/>
        </w:rPr>
        <w:t xml:space="preserve">We also included slide-mounted nymph specimens from </w:t>
      </w:r>
      <w:proofErr w:type="spellStart"/>
      <w:r w:rsidR="009B0693">
        <w:rPr>
          <w:rFonts w:ascii="Times New Roman" w:hAnsi="Times New Roman" w:cs="Times New Roman"/>
          <w:sz w:val="24"/>
          <w:szCs w:val="24"/>
        </w:rPr>
        <w:t>Bohart</w:t>
      </w:r>
      <w:proofErr w:type="spellEnd"/>
      <w:r w:rsidR="009B0693">
        <w:rPr>
          <w:rFonts w:ascii="Times New Roman" w:hAnsi="Times New Roman" w:cs="Times New Roman"/>
          <w:sz w:val="24"/>
          <w:szCs w:val="24"/>
        </w:rPr>
        <w:t xml:space="preserve"> Museum and records of ethanol-preserved specimens from </w:t>
      </w:r>
      <w:proofErr w:type="spellStart"/>
      <w:r w:rsidR="009B0693">
        <w:rPr>
          <w:rFonts w:ascii="Times New Roman" w:hAnsi="Times New Roman" w:cs="Times New Roman"/>
          <w:sz w:val="24"/>
          <w:szCs w:val="24"/>
        </w:rPr>
        <w:t>Essig</w:t>
      </w:r>
      <w:proofErr w:type="spellEnd"/>
      <w:r w:rsidR="009B0693">
        <w:rPr>
          <w:rFonts w:ascii="Times New Roman" w:hAnsi="Times New Roman" w:cs="Times New Roman"/>
          <w:sz w:val="24"/>
          <w:szCs w:val="24"/>
        </w:rPr>
        <w:t xml:space="preserve"> Museum. </w:t>
      </w:r>
      <w:r w:rsidR="001115FE">
        <w:rPr>
          <w:rFonts w:ascii="Times New Roman" w:hAnsi="Times New Roman" w:cs="Times New Roman"/>
          <w:sz w:val="24"/>
          <w:szCs w:val="24"/>
        </w:rPr>
        <w:t xml:space="preserve">All </w:t>
      </w:r>
      <w:r w:rsidR="009B0693">
        <w:rPr>
          <w:rFonts w:ascii="Times New Roman" w:hAnsi="Times New Roman" w:cs="Times New Roman"/>
          <w:sz w:val="24"/>
          <w:szCs w:val="24"/>
        </w:rPr>
        <w:t xml:space="preserve">georeferenced </w:t>
      </w:r>
      <w:r w:rsidR="001115FE">
        <w:rPr>
          <w:rFonts w:ascii="Times New Roman" w:hAnsi="Times New Roman" w:cs="Times New Roman"/>
          <w:sz w:val="24"/>
          <w:szCs w:val="24"/>
        </w:rPr>
        <w:t xml:space="preserve">specimens were </w:t>
      </w:r>
      <w:r w:rsidR="009B0693">
        <w:rPr>
          <w:rFonts w:ascii="Times New Roman" w:hAnsi="Times New Roman" w:cs="Times New Roman"/>
          <w:sz w:val="24"/>
          <w:szCs w:val="24"/>
        </w:rPr>
        <w:t xml:space="preserve">uploaded to the </w:t>
      </w:r>
      <w:proofErr w:type="spellStart"/>
      <w:r w:rsidR="009B0693">
        <w:rPr>
          <w:rFonts w:ascii="Times New Roman" w:hAnsi="Times New Roman" w:cs="Times New Roman"/>
          <w:sz w:val="24"/>
          <w:szCs w:val="24"/>
        </w:rPr>
        <w:t>Essig</w:t>
      </w:r>
      <w:proofErr w:type="spellEnd"/>
      <w:r w:rsidR="009B0693">
        <w:rPr>
          <w:rFonts w:ascii="Times New Roman" w:hAnsi="Times New Roman" w:cs="Times New Roman"/>
          <w:sz w:val="24"/>
          <w:szCs w:val="24"/>
        </w:rPr>
        <w:t xml:space="preserve"> Museum online database (</w:t>
      </w:r>
      <w:hyperlink r:id="rId7" w:history="1">
        <w:r w:rsidR="009B0693" w:rsidRPr="005F7CB8">
          <w:rPr>
            <w:rStyle w:val="Hyperlink"/>
            <w:rFonts w:ascii="Times New Roman" w:hAnsi="Times New Roman" w:cs="Times New Roman"/>
            <w:sz w:val="24"/>
            <w:szCs w:val="24"/>
          </w:rPr>
          <w:t>https://essigdb.berkeley.edu/</w:t>
        </w:r>
      </w:hyperlink>
      <w:r w:rsidR="009B0693">
        <w:rPr>
          <w:rFonts w:ascii="Times New Roman" w:hAnsi="Times New Roman" w:cs="Times New Roman"/>
          <w:sz w:val="24"/>
          <w:szCs w:val="24"/>
        </w:rPr>
        <w:t>).</w:t>
      </w:r>
      <w:r>
        <w:rPr>
          <w:rFonts w:ascii="Times New Roman" w:hAnsi="Times New Roman" w:cs="Times New Roman"/>
          <w:sz w:val="24"/>
          <w:szCs w:val="24"/>
        </w:rPr>
        <w:t xml:space="preserve"> </w:t>
      </w:r>
    </w:p>
    <w:p w14:paraId="55D2107D" w14:textId="58685518" w:rsidR="00A5107A" w:rsidRDefault="009B0693" w:rsidP="00E65DF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57323">
        <w:rPr>
          <w:rFonts w:ascii="Times New Roman" w:hAnsi="Times New Roman" w:cs="Times New Roman"/>
          <w:sz w:val="24"/>
          <w:szCs w:val="24"/>
        </w:rPr>
        <w:t xml:space="preserve">Our data set of </w:t>
      </w:r>
      <w:r w:rsidR="00557323">
        <w:rPr>
          <w:rFonts w:ascii="Times New Roman" w:hAnsi="Times New Roman" w:cs="Times New Roman"/>
          <w:i/>
          <w:sz w:val="24"/>
          <w:szCs w:val="24"/>
        </w:rPr>
        <w:t xml:space="preserve">B. </w:t>
      </w:r>
      <w:proofErr w:type="spellStart"/>
      <w:r w:rsidR="00557323">
        <w:rPr>
          <w:rFonts w:ascii="Times New Roman" w:hAnsi="Times New Roman" w:cs="Times New Roman"/>
          <w:i/>
          <w:sz w:val="24"/>
          <w:szCs w:val="24"/>
        </w:rPr>
        <w:t>cockerelli</w:t>
      </w:r>
      <w:proofErr w:type="spellEnd"/>
      <w:r w:rsidR="00557323">
        <w:rPr>
          <w:rFonts w:ascii="Times New Roman" w:hAnsi="Times New Roman" w:cs="Times New Roman"/>
          <w:i/>
          <w:sz w:val="24"/>
          <w:szCs w:val="24"/>
        </w:rPr>
        <w:t xml:space="preserve"> </w:t>
      </w:r>
      <w:r w:rsidR="00557323">
        <w:rPr>
          <w:rFonts w:ascii="Times New Roman" w:hAnsi="Times New Roman" w:cs="Times New Roman"/>
          <w:sz w:val="24"/>
          <w:szCs w:val="24"/>
        </w:rPr>
        <w:t>museum specimens r</w:t>
      </w:r>
      <w:r w:rsidR="00B54766">
        <w:rPr>
          <w:rFonts w:ascii="Times New Roman" w:hAnsi="Times New Roman" w:cs="Times New Roman"/>
          <w:sz w:val="24"/>
          <w:szCs w:val="24"/>
        </w:rPr>
        <w:t>epresented presence-only data. T</w:t>
      </w:r>
      <w:r w:rsidR="00557323">
        <w:rPr>
          <w:rFonts w:ascii="Times New Roman" w:hAnsi="Times New Roman" w:cs="Times New Roman"/>
          <w:sz w:val="24"/>
          <w:szCs w:val="24"/>
        </w:rPr>
        <w:t xml:space="preserve">o generate non-detection (i.e., absence) data, we used the List Length Analysis approach of </w:t>
      </w:r>
      <w:r w:rsidR="00557323">
        <w:rPr>
          <w:rFonts w:ascii="Times New Roman" w:hAnsi="Times New Roman" w:cs="Times New Roman"/>
          <w:sz w:val="24"/>
          <w:szCs w:val="24"/>
        </w:rPr>
        <w:fldChar w:fldCharType="begin"/>
      </w:r>
      <w:r w:rsidR="00FD1742">
        <w:rPr>
          <w:rFonts w:ascii="Times New Roman" w:hAnsi="Times New Roman" w:cs="Times New Roman"/>
          <w:sz w:val="24"/>
          <w:szCs w:val="24"/>
        </w:rPr>
        <w:instrText xml:space="preserve"> ADDIN ZOTERO_ITEM CSL_CITATION {"citationID":"pd6Lgoip","properties":{"formattedCitation":"(Phillips et al. 2009)","plainCitation":"(Phillips et al. 2009)"},"citationItems":[{"id":22190,"uris":["http://zotero.org/users/32556/items/JRASERVC"],"uri":["http://zotero.org/users/32556/items/JRASERVC"],"itemData":{"id":22190,"type":"article-journal","title":"Sample selection bias and presence-only distribution models: implications for background and pseudo-absence data","container-title":"Ecological Applications","page":"181–197","volume":"19","issue":"1","source":"Google Scholar","shortTitle":"Sample selection bias and presence-only distribution models","author":[{"family":"Phillips","given":"Steven J."},{"family":"Dudík","given":"Miroslav"},{"family":"Elith","given":"Jane"},{"family":"Graham","given":"Catherine H."},{"family":"Lehmann","given":"Anthony"},{"family":"Leathwick","given":"John"},{"family":"Ferrier","given":"Simon"}],"issued":{"date-parts":[["2009"]]}}}],"schema":"https://github.com/citation-style-language/schema/raw/master/csl-citation.json"} </w:instrText>
      </w:r>
      <w:r w:rsidR="00557323">
        <w:rPr>
          <w:rFonts w:ascii="Times New Roman" w:hAnsi="Times New Roman" w:cs="Times New Roman"/>
          <w:sz w:val="24"/>
          <w:szCs w:val="24"/>
        </w:rPr>
        <w:fldChar w:fldCharType="separate"/>
      </w:r>
      <w:r w:rsidR="00FD1742" w:rsidRPr="00FD1742">
        <w:rPr>
          <w:rFonts w:ascii="Times New Roman" w:hAnsi="Times New Roman" w:cs="Times New Roman"/>
          <w:sz w:val="24"/>
        </w:rPr>
        <w:t xml:space="preserve">Phillips et al. </w:t>
      </w:r>
      <w:r w:rsidR="00FD1742">
        <w:rPr>
          <w:rFonts w:ascii="Times New Roman" w:hAnsi="Times New Roman" w:cs="Times New Roman"/>
          <w:sz w:val="24"/>
        </w:rPr>
        <w:t>(</w:t>
      </w:r>
      <w:r w:rsidR="00FD1742" w:rsidRPr="00FD1742">
        <w:rPr>
          <w:rFonts w:ascii="Times New Roman" w:hAnsi="Times New Roman" w:cs="Times New Roman"/>
          <w:sz w:val="24"/>
        </w:rPr>
        <w:t>2009)</w:t>
      </w:r>
      <w:r w:rsidR="00557323">
        <w:rPr>
          <w:rFonts w:ascii="Times New Roman" w:hAnsi="Times New Roman" w:cs="Times New Roman"/>
          <w:sz w:val="24"/>
          <w:szCs w:val="24"/>
        </w:rPr>
        <w:fldChar w:fldCharType="end"/>
      </w:r>
      <w:r w:rsidR="00557323">
        <w:rPr>
          <w:rFonts w:ascii="Times New Roman" w:hAnsi="Times New Roman" w:cs="Times New Roman"/>
          <w:sz w:val="24"/>
          <w:szCs w:val="24"/>
        </w:rPr>
        <w:t xml:space="preserve">. We first built lists of related species collected across the same time and area of our </w:t>
      </w:r>
      <w:r w:rsidR="00557323">
        <w:rPr>
          <w:rFonts w:ascii="Times New Roman" w:hAnsi="Times New Roman" w:cs="Times New Roman"/>
          <w:i/>
          <w:sz w:val="24"/>
          <w:szCs w:val="24"/>
        </w:rPr>
        <w:t xml:space="preserve">B. </w:t>
      </w:r>
      <w:proofErr w:type="spellStart"/>
      <w:r w:rsidR="00557323">
        <w:rPr>
          <w:rFonts w:ascii="Times New Roman" w:hAnsi="Times New Roman" w:cs="Times New Roman"/>
          <w:i/>
          <w:sz w:val="24"/>
          <w:szCs w:val="24"/>
        </w:rPr>
        <w:t>cockerelli</w:t>
      </w:r>
      <w:proofErr w:type="spellEnd"/>
      <w:r w:rsidR="00557323">
        <w:rPr>
          <w:rFonts w:ascii="Times New Roman" w:hAnsi="Times New Roman" w:cs="Times New Roman"/>
          <w:sz w:val="24"/>
          <w:szCs w:val="24"/>
        </w:rPr>
        <w:t xml:space="preserve"> records. According to List Length Analysis, the length of these species lists is then assumed to relate to collecting effort</w:t>
      </w:r>
      <w:r w:rsidR="00FD1742">
        <w:rPr>
          <w:rFonts w:ascii="Times New Roman" w:hAnsi="Times New Roman" w:cs="Times New Roman"/>
          <w:sz w:val="24"/>
          <w:szCs w:val="24"/>
        </w:rPr>
        <w:t xml:space="preserve"> </w:t>
      </w:r>
      <w:r w:rsidR="00FD1742">
        <w:rPr>
          <w:rFonts w:ascii="Times New Roman" w:hAnsi="Times New Roman" w:cs="Times New Roman"/>
          <w:sz w:val="24"/>
          <w:szCs w:val="24"/>
        </w:rPr>
        <w:fldChar w:fldCharType="begin"/>
      </w:r>
      <w:r w:rsidR="00FD1742">
        <w:rPr>
          <w:rFonts w:ascii="Times New Roman" w:hAnsi="Times New Roman" w:cs="Times New Roman"/>
          <w:sz w:val="24"/>
          <w:szCs w:val="24"/>
        </w:rPr>
        <w:instrText xml:space="preserve"> ADDIN ZOTERO_ITEM CSL_CITATION {"citationID":"1dfhq8pvte","properties":{"formattedCitation":"(Roberts et al. 2007)","plainCitation":"(Roberts et al. 2007)"},"citationItems":[{"id":21588,"uris":["http://zotero.org/users/32556/items/XTBERFWH"],"uri":["http://zotero.org/users/32556/items/XTBERFWH"],"itemData":{"id":21588,"type":"article-journal","title":"Using simple species lists to monitor trends in animal populations: new methods and a comparison with independent data","container-title":"Animal Conservation","page":"332–339","volume":"10","issue":"3","source":"Wiley Online Library","abstract":"There is an urgent need to develop simple and inexpensive methods for monitoring wildlife populations in resource-poor countries. List-based methods have been advocated as simple yet potentially useful biodiversity monitoring tools, and systems have recently been launched in a number of countries to collect species lists. We attempt to advance the use of systematic list-based monitoring by (1) suggesting improvements to the way in which list reporting rates are calculated; (2) assessing the extent to which degrading effort-corrected measures of abundance into simple species lists results in loss of information on population trends; (3) comparing long-term trends in list reporting rates with population trends from a wholly independent monitoring scheme. Daily species lists of birds were derived from regular trapping at a nature reserve in southern England. Most species showed a strong correlation across years between the proportion of lists on which they occurred, adjusted for list length (adjusted list reporting rate; ALRR), and an effort-corrected measure of abundance (captures per unit effort; CPUE). ALRR revealed almost as much about annual variation in abundance as CPUE for all but the most frequently captured species. Long-term (&gt;20 years) trends in ALRRs at the nature reserve were positively correlated with UK national population trends recorded over the same period by an independent, labour-intensive monitoring scheme that counted birds at a large number of widely spread sites. Our results support previous claims that simple species lists could generate data useful for monitoring long-term population trends, particularly where such lists are collected systematically. However, further research on the efficiency of list reporting rates relative to more sophisticated methods is necessary, before list-based methods can be advocated for dedicated monitoring schemes in resource-poor regions.","DOI":"10.1111/j.1469-1795.2007.00117.x","ISSN":"1469-1795","shortTitle":"Using simple species lists to monitor trends in animal populations","language":"en","author":[{"family":"Roberts","given":"R. L."},{"family":"Donald","given":"P. F."},{"family":"Green","given":"R. E."}],"issued":{"date-parts":[["2007"]]}}}],"schema":"https://github.com/citation-style-language/schema/raw/master/csl-citation.json"} </w:instrText>
      </w:r>
      <w:r w:rsidR="00FD1742">
        <w:rPr>
          <w:rFonts w:ascii="Times New Roman" w:hAnsi="Times New Roman" w:cs="Times New Roman"/>
          <w:sz w:val="24"/>
          <w:szCs w:val="24"/>
        </w:rPr>
        <w:fldChar w:fldCharType="separate"/>
      </w:r>
      <w:r w:rsidR="00FD1742" w:rsidRPr="00FD1742">
        <w:rPr>
          <w:rFonts w:ascii="Times New Roman" w:hAnsi="Times New Roman" w:cs="Times New Roman"/>
          <w:sz w:val="24"/>
        </w:rPr>
        <w:t>(Roberts et al. 2007)</w:t>
      </w:r>
      <w:r w:rsidR="00FD1742">
        <w:rPr>
          <w:rFonts w:ascii="Times New Roman" w:hAnsi="Times New Roman" w:cs="Times New Roman"/>
          <w:sz w:val="24"/>
          <w:szCs w:val="24"/>
        </w:rPr>
        <w:fldChar w:fldCharType="end"/>
      </w:r>
      <w:r w:rsidR="00557323">
        <w:rPr>
          <w:rFonts w:ascii="Times New Roman" w:hAnsi="Times New Roman" w:cs="Times New Roman"/>
          <w:sz w:val="24"/>
          <w:szCs w:val="24"/>
        </w:rPr>
        <w:t xml:space="preserve">, which in turn is related to detection probability—longer lists without </w:t>
      </w:r>
      <w:r w:rsidR="00557323">
        <w:rPr>
          <w:rFonts w:ascii="Times New Roman" w:hAnsi="Times New Roman" w:cs="Times New Roman"/>
          <w:i/>
          <w:sz w:val="24"/>
          <w:szCs w:val="24"/>
        </w:rPr>
        <w:t xml:space="preserve">B. </w:t>
      </w:r>
      <w:proofErr w:type="spellStart"/>
      <w:r w:rsidR="00557323">
        <w:rPr>
          <w:rFonts w:ascii="Times New Roman" w:hAnsi="Times New Roman" w:cs="Times New Roman"/>
          <w:i/>
          <w:sz w:val="24"/>
          <w:szCs w:val="24"/>
        </w:rPr>
        <w:t>cockerelli</w:t>
      </w:r>
      <w:proofErr w:type="spellEnd"/>
      <w:r w:rsidR="00557323">
        <w:rPr>
          <w:rFonts w:ascii="Times New Roman" w:hAnsi="Times New Roman" w:cs="Times New Roman"/>
          <w:sz w:val="24"/>
          <w:szCs w:val="24"/>
        </w:rPr>
        <w:t xml:space="preserve"> are more indicative of a true absence than shorter lists. To generate the lists, we compiled </w:t>
      </w:r>
      <w:r w:rsidR="00E65DF3">
        <w:rPr>
          <w:rFonts w:ascii="Times New Roman" w:hAnsi="Times New Roman" w:cs="Times New Roman"/>
          <w:sz w:val="24"/>
          <w:szCs w:val="24"/>
        </w:rPr>
        <w:t xml:space="preserve">historical occurrence records </w:t>
      </w:r>
      <w:r w:rsidR="00D14F2D">
        <w:rPr>
          <w:rFonts w:ascii="Times New Roman" w:hAnsi="Times New Roman" w:cs="Times New Roman"/>
          <w:sz w:val="24"/>
          <w:szCs w:val="24"/>
        </w:rPr>
        <w:t>for all</w:t>
      </w:r>
      <w:r w:rsidR="00E65DF3">
        <w:rPr>
          <w:rFonts w:ascii="Times New Roman" w:hAnsi="Times New Roman" w:cs="Times New Roman"/>
          <w:sz w:val="24"/>
          <w:szCs w:val="24"/>
        </w:rPr>
        <w:t xml:space="preserve"> species </w:t>
      </w:r>
      <w:r w:rsidR="00E65DF3">
        <w:rPr>
          <w:rFonts w:ascii="Times New Roman" w:hAnsi="Times New Roman" w:cs="Times New Roman"/>
          <w:sz w:val="24"/>
          <w:szCs w:val="24"/>
        </w:rPr>
        <w:lastRenderedPageBreak/>
        <w:t xml:space="preserve">in the Order </w:t>
      </w:r>
      <w:proofErr w:type="spellStart"/>
      <w:r w:rsidR="00E65DF3">
        <w:rPr>
          <w:rFonts w:ascii="Times New Roman" w:hAnsi="Times New Roman" w:cs="Times New Roman"/>
          <w:sz w:val="24"/>
          <w:szCs w:val="24"/>
        </w:rPr>
        <w:t>Hemiptera</w:t>
      </w:r>
      <w:proofErr w:type="spellEnd"/>
      <w:r w:rsidR="00E65DF3">
        <w:rPr>
          <w:rFonts w:ascii="Times New Roman" w:hAnsi="Times New Roman" w:cs="Times New Roman"/>
          <w:sz w:val="24"/>
          <w:szCs w:val="24"/>
        </w:rPr>
        <w:t xml:space="preserve">, excluding families that were predominantly aquatic or carnivorous. The excluded families were: </w:t>
      </w:r>
      <w:proofErr w:type="spellStart"/>
      <w:r w:rsidR="00F01A85">
        <w:rPr>
          <w:rFonts w:ascii="Times New Roman" w:hAnsi="Times New Roman" w:cs="Times New Roman"/>
          <w:sz w:val="24"/>
          <w:szCs w:val="24"/>
        </w:rPr>
        <w:t>Anthocoridae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Belostomatidae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Cimicidae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Corixidae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Gelastorocidae</w:t>
      </w:r>
      <w:proofErr w:type="spellEnd"/>
      <w:r w:rsidR="00F01A85">
        <w:rPr>
          <w:rFonts w:ascii="Times New Roman" w:hAnsi="Times New Roman" w:cs="Times New Roman"/>
          <w:sz w:val="24"/>
          <w:szCs w:val="24"/>
        </w:rPr>
        <w:t xml:space="preserve">, </w:t>
      </w:r>
      <w:proofErr w:type="spellStart"/>
      <w:r w:rsidR="00D14F2D">
        <w:rPr>
          <w:rFonts w:ascii="Times New Roman" w:hAnsi="Times New Roman" w:cs="Times New Roman"/>
          <w:sz w:val="24"/>
          <w:szCs w:val="24"/>
        </w:rPr>
        <w:t>Geocoridae</w:t>
      </w:r>
      <w:proofErr w:type="spellEnd"/>
      <w:r w:rsidR="00D14F2D">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Gerridae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Hebridae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Hydrometridae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Leptopodidae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Macroveliidae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Mesoveliidae</w:t>
      </w:r>
      <w:proofErr w:type="spellEnd"/>
      <w:r w:rsidR="00F01A85">
        <w:rPr>
          <w:rFonts w:ascii="Times New Roman" w:hAnsi="Times New Roman" w:cs="Times New Roman"/>
          <w:sz w:val="24"/>
          <w:szCs w:val="24"/>
        </w:rPr>
        <w:t xml:space="preserve">, </w:t>
      </w:r>
      <w:proofErr w:type="spellStart"/>
      <w:r w:rsidR="00D14F2D">
        <w:rPr>
          <w:rFonts w:ascii="Times New Roman" w:hAnsi="Times New Roman" w:cs="Times New Roman"/>
          <w:sz w:val="24"/>
          <w:szCs w:val="24"/>
        </w:rPr>
        <w:t>Nabidae</w:t>
      </w:r>
      <w:proofErr w:type="spellEnd"/>
      <w:r w:rsidR="00D14F2D">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Naucoridae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Nepidae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Notonectidae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Ochteridae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Phymatidae</w:t>
      </w:r>
      <w:proofErr w:type="spellEnd"/>
      <w:r w:rsidR="00F01A85">
        <w:rPr>
          <w:rFonts w:ascii="Times New Roman" w:hAnsi="Times New Roman" w:cs="Times New Roman"/>
          <w:sz w:val="24"/>
          <w:szCs w:val="24"/>
        </w:rPr>
        <w:t xml:space="preserve">, </w:t>
      </w:r>
      <w:proofErr w:type="spellStart"/>
      <w:r w:rsidR="00D14F2D">
        <w:rPr>
          <w:rFonts w:ascii="Times New Roman" w:hAnsi="Times New Roman" w:cs="Times New Roman"/>
          <w:sz w:val="24"/>
          <w:szCs w:val="24"/>
        </w:rPr>
        <w:t>Pieidae</w:t>
      </w:r>
      <w:proofErr w:type="spellEnd"/>
      <w:r w:rsidR="00D14F2D">
        <w:rPr>
          <w:rFonts w:ascii="Times New Roman" w:hAnsi="Times New Roman" w:cs="Times New Roman"/>
          <w:sz w:val="24"/>
          <w:szCs w:val="24"/>
        </w:rPr>
        <w:t xml:space="preserve">, </w:t>
      </w:r>
      <w:proofErr w:type="spellStart"/>
      <w:r w:rsidR="00A5107A">
        <w:rPr>
          <w:rFonts w:ascii="Times New Roman" w:hAnsi="Times New Roman" w:cs="Times New Roman"/>
          <w:sz w:val="24"/>
          <w:szCs w:val="24"/>
        </w:rPr>
        <w:t>Polyctenidae</w:t>
      </w:r>
      <w:proofErr w:type="spellEnd"/>
      <w:r w:rsidR="00A5107A">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Reduviidae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Saldidae</w:t>
      </w:r>
      <w:proofErr w:type="spellEnd"/>
      <w:r w:rsidR="00F01A85">
        <w:rPr>
          <w:rFonts w:ascii="Times New Roman" w:hAnsi="Times New Roman" w:cs="Times New Roman"/>
          <w:sz w:val="24"/>
          <w:szCs w:val="24"/>
        </w:rPr>
        <w:t xml:space="preserve">, and </w:t>
      </w:r>
      <w:proofErr w:type="spellStart"/>
      <w:r w:rsidR="00F01A85">
        <w:rPr>
          <w:rFonts w:ascii="Times New Roman" w:hAnsi="Times New Roman" w:cs="Times New Roman"/>
          <w:sz w:val="24"/>
          <w:szCs w:val="24"/>
        </w:rPr>
        <w:t>Veliidae</w:t>
      </w:r>
      <w:proofErr w:type="spellEnd"/>
      <w:r w:rsidR="00A5107A">
        <w:rPr>
          <w:rFonts w:ascii="Times New Roman" w:hAnsi="Times New Roman" w:cs="Times New Roman"/>
          <w:sz w:val="24"/>
          <w:szCs w:val="24"/>
        </w:rPr>
        <w:t xml:space="preserve">. The remaining families of </w:t>
      </w:r>
      <w:proofErr w:type="spellStart"/>
      <w:r w:rsidR="00A5107A">
        <w:rPr>
          <w:rFonts w:ascii="Times New Roman" w:hAnsi="Times New Roman" w:cs="Times New Roman"/>
          <w:sz w:val="24"/>
          <w:szCs w:val="24"/>
        </w:rPr>
        <w:t>Hemiptera</w:t>
      </w:r>
      <w:proofErr w:type="spellEnd"/>
      <w:r w:rsidR="00A5107A">
        <w:rPr>
          <w:rFonts w:ascii="Times New Roman" w:hAnsi="Times New Roman" w:cs="Times New Roman"/>
          <w:sz w:val="24"/>
          <w:szCs w:val="24"/>
        </w:rPr>
        <w:t xml:space="preserve"> are predominately composed of terrestrial herbivorous species, are likely to exhibit roughly similar life histories and </w:t>
      </w:r>
      <w:proofErr w:type="spellStart"/>
      <w:r w:rsidR="00A5107A">
        <w:rPr>
          <w:rFonts w:ascii="Times New Roman" w:hAnsi="Times New Roman" w:cs="Times New Roman"/>
          <w:sz w:val="24"/>
          <w:szCs w:val="24"/>
        </w:rPr>
        <w:t>phenologies</w:t>
      </w:r>
      <w:proofErr w:type="spellEnd"/>
      <w:r w:rsidR="00A5107A">
        <w:rPr>
          <w:rFonts w:ascii="Times New Roman" w:hAnsi="Times New Roman" w:cs="Times New Roman"/>
          <w:sz w:val="24"/>
          <w:szCs w:val="24"/>
        </w:rPr>
        <w:t xml:space="preserve"> as </w:t>
      </w:r>
      <w:r w:rsidR="00A5107A">
        <w:rPr>
          <w:rFonts w:ascii="Times New Roman" w:hAnsi="Times New Roman" w:cs="Times New Roman"/>
          <w:i/>
          <w:sz w:val="24"/>
          <w:szCs w:val="24"/>
        </w:rPr>
        <w:t xml:space="preserve">B. </w:t>
      </w:r>
      <w:proofErr w:type="spellStart"/>
      <w:r w:rsidR="00A5107A">
        <w:rPr>
          <w:rFonts w:ascii="Times New Roman" w:hAnsi="Times New Roman" w:cs="Times New Roman"/>
          <w:i/>
          <w:sz w:val="24"/>
          <w:szCs w:val="24"/>
        </w:rPr>
        <w:t>cockerelli</w:t>
      </w:r>
      <w:proofErr w:type="spellEnd"/>
      <w:r w:rsidR="00A5107A">
        <w:rPr>
          <w:rFonts w:ascii="Times New Roman" w:hAnsi="Times New Roman" w:cs="Times New Roman"/>
          <w:i/>
          <w:sz w:val="24"/>
          <w:szCs w:val="24"/>
        </w:rPr>
        <w:t>,</w:t>
      </w:r>
      <w:r w:rsidR="00A5107A">
        <w:rPr>
          <w:rFonts w:ascii="Times New Roman" w:hAnsi="Times New Roman" w:cs="Times New Roman"/>
          <w:sz w:val="24"/>
          <w:szCs w:val="24"/>
        </w:rPr>
        <w:t xml:space="preserve"> and</w:t>
      </w:r>
      <w:r w:rsidR="00237548">
        <w:rPr>
          <w:rFonts w:ascii="Times New Roman" w:hAnsi="Times New Roman" w:cs="Times New Roman"/>
          <w:sz w:val="24"/>
          <w:szCs w:val="24"/>
        </w:rPr>
        <w:t xml:space="preserve"> are likely to</w:t>
      </w:r>
      <w:r w:rsidR="00A5107A">
        <w:rPr>
          <w:rFonts w:ascii="Times New Roman" w:hAnsi="Times New Roman" w:cs="Times New Roman"/>
          <w:sz w:val="24"/>
          <w:szCs w:val="24"/>
        </w:rPr>
        <w:t xml:space="preserve"> be collected by entomologists in similar manners as well</w:t>
      </w:r>
      <w:r w:rsidR="00557323">
        <w:rPr>
          <w:rFonts w:ascii="Times New Roman" w:hAnsi="Times New Roman" w:cs="Times New Roman"/>
          <w:sz w:val="24"/>
          <w:szCs w:val="24"/>
        </w:rPr>
        <w:t xml:space="preserve">, which is a central assumption of List Length Analysis </w:t>
      </w:r>
      <w:r w:rsidR="00557323">
        <w:rPr>
          <w:rFonts w:ascii="Times New Roman" w:hAnsi="Times New Roman" w:cs="Times New Roman"/>
          <w:sz w:val="24"/>
          <w:szCs w:val="24"/>
        </w:rPr>
        <w:fldChar w:fldCharType="begin"/>
      </w:r>
      <w:r w:rsidR="00557323">
        <w:rPr>
          <w:rFonts w:ascii="Times New Roman" w:hAnsi="Times New Roman" w:cs="Times New Roman"/>
          <w:sz w:val="24"/>
          <w:szCs w:val="24"/>
        </w:rPr>
        <w:instrText xml:space="preserve"> ADDIN ZOTERO_ITEM CSL_CITATION {"citationID":"m1hhddama","properties":{"formattedCitation":"(Szabo et al. 2010)","plainCitation":"(Szabo et al. 2010)"},"citationItems":[{"id":18759,"uris":["http://zotero.org/users/32556/items/AGD37BXA"],"uri":["http://zotero.org/users/32556/items/AGD37BXA"],"itemData":{"id":18759,"type":"article-journal","title":"Regional avian species declines estimated from volunteer-collected long-term data using List Length Analysis","container-title":"Ecological Applications","page":"2157-2169","volume":"20","issue":"8","source":"ESA Journals","abstract":"Long-term systematic population monitoring data sets are rare but are essential in identifying changes in species abundance. In contrast, community groups and natural history organizations have collected many species lists. These represent a large, untapped source of information on changes in abundance but are generally considered of little value. The major problem with using species lists to detect population changes is that the amount of effort used to obtain the list is often uncontrolled and usually unknown. It has been suggested that using the number of species on the list, the “list length,” can be a measure of effort. This paper significantly extends the utility of Franklin's approach using Bayesian logistic regression. We demonstrate the value of List Length Analysis to model changes in species prevalence (i.e., the proportion of lists on which the species occurs) using bird lists collected by a local bird club over 40 years around Brisbane, southeast Queensland, Australia. We estimate the magnitude and certainty of change for 269 bird species and calculate the probabilities that there have been declines and increases of given magnitudes. List Length Analysis confirmed suspected species declines and increases. This method is an important complement to systematically designed intensive monitoring schemes and provides a means of utilizing data that may otherwise be deemed useless. The results of List Length Analysis can be used for targeting species of conservation concern for listing purposes or for more intensive monitoring. While Bayesian methods are not essential for List Length Analysis, they can offer more flexibility in interrogating the data and are able to provide a range of parameters that are easy to interpret and can facilitate conservation listing and prioritization.","DOI":"10.1890/09-0877.1","ISSN":"1051-0761","journalAbbreviation":"Ecological Applications","author":[{"family":"Szabo","given":"Judit K."},{"family":"Vesk","given":"Peter A."},{"family":"Baxter","given":"Peter W. J."},{"family":"Possingham","given":"Hugh P."}],"issued":{"date-parts":[["2010",2,1]]}}}],"schema":"https://github.com/citation-style-language/schema/raw/master/csl-citation.json"} </w:instrText>
      </w:r>
      <w:r w:rsidR="00557323">
        <w:rPr>
          <w:rFonts w:ascii="Times New Roman" w:hAnsi="Times New Roman" w:cs="Times New Roman"/>
          <w:sz w:val="24"/>
          <w:szCs w:val="24"/>
        </w:rPr>
        <w:fldChar w:fldCharType="separate"/>
      </w:r>
      <w:r w:rsidR="00557323" w:rsidRPr="00557323">
        <w:rPr>
          <w:rFonts w:ascii="Times New Roman" w:hAnsi="Times New Roman" w:cs="Times New Roman"/>
          <w:sz w:val="24"/>
        </w:rPr>
        <w:t>(Szabo et al. 2010)</w:t>
      </w:r>
      <w:r w:rsidR="00557323">
        <w:rPr>
          <w:rFonts w:ascii="Times New Roman" w:hAnsi="Times New Roman" w:cs="Times New Roman"/>
          <w:sz w:val="24"/>
          <w:szCs w:val="24"/>
        </w:rPr>
        <w:fldChar w:fldCharType="end"/>
      </w:r>
      <w:r w:rsidR="00A5107A">
        <w:rPr>
          <w:rFonts w:ascii="Times New Roman" w:hAnsi="Times New Roman" w:cs="Times New Roman"/>
          <w:sz w:val="24"/>
          <w:szCs w:val="24"/>
        </w:rPr>
        <w:t xml:space="preserve">. </w:t>
      </w:r>
    </w:p>
    <w:p w14:paraId="76CF7A4D" w14:textId="7B0F10C7" w:rsidR="00B3359A" w:rsidRDefault="00557323" w:rsidP="00A5107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We</w:t>
      </w:r>
      <w:r w:rsidR="00A5107A">
        <w:rPr>
          <w:rFonts w:ascii="Times New Roman" w:hAnsi="Times New Roman" w:cs="Times New Roman"/>
          <w:sz w:val="24"/>
          <w:szCs w:val="24"/>
        </w:rPr>
        <w:t xml:space="preserve"> compiled digitized and georeferenced California records of our selected Hemipteran families from </w:t>
      </w:r>
      <w:r>
        <w:rPr>
          <w:rFonts w:ascii="Times New Roman" w:hAnsi="Times New Roman" w:cs="Times New Roman"/>
          <w:sz w:val="24"/>
          <w:szCs w:val="24"/>
        </w:rPr>
        <w:t>three</w:t>
      </w:r>
      <w:r w:rsidR="00A5107A">
        <w:rPr>
          <w:rFonts w:ascii="Times New Roman" w:hAnsi="Times New Roman" w:cs="Times New Roman"/>
          <w:sz w:val="24"/>
          <w:szCs w:val="24"/>
        </w:rPr>
        <w:t xml:space="preserve"> sources: the Global Biodiversity Information Facility (GBIF; which includes all </w:t>
      </w:r>
      <w:r w:rsidR="009B5870">
        <w:rPr>
          <w:rFonts w:ascii="Times New Roman" w:hAnsi="Times New Roman" w:cs="Times New Roman"/>
          <w:sz w:val="24"/>
          <w:szCs w:val="24"/>
        </w:rPr>
        <w:t>records</w:t>
      </w:r>
      <w:r w:rsidR="00A5107A">
        <w:rPr>
          <w:rFonts w:ascii="Times New Roman" w:hAnsi="Times New Roman" w:cs="Times New Roman"/>
          <w:sz w:val="24"/>
          <w:szCs w:val="24"/>
        </w:rPr>
        <w:t xml:space="preserve"> from the </w:t>
      </w:r>
      <w:proofErr w:type="spellStart"/>
      <w:r w:rsidR="00A5107A">
        <w:rPr>
          <w:rFonts w:ascii="Times New Roman" w:hAnsi="Times New Roman" w:cs="Times New Roman"/>
          <w:sz w:val="24"/>
          <w:szCs w:val="24"/>
        </w:rPr>
        <w:t>Essig</w:t>
      </w:r>
      <w:proofErr w:type="spellEnd"/>
      <w:r w:rsidR="00A5107A">
        <w:rPr>
          <w:rFonts w:ascii="Times New Roman" w:hAnsi="Times New Roman" w:cs="Times New Roman"/>
          <w:sz w:val="24"/>
          <w:szCs w:val="24"/>
        </w:rPr>
        <w:t xml:space="preserve"> Museum online database), the American Museum of Natural History</w:t>
      </w:r>
      <w:r>
        <w:rPr>
          <w:rFonts w:ascii="Times New Roman" w:hAnsi="Times New Roman" w:cs="Times New Roman"/>
          <w:sz w:val="24"/>
          <w:szCs w:val="24"/>
        </w:rPr>
        <w:t xml:space="preserve"> (AMNH)</w:t>
      </w:r>
      <w:r w:rsidR="00A5107A">
        <w:rPr>
          <w:rFonts w:ascii="Times New Roman" w:hAnsi="Times New Roman" w:cs="Times New Roman"/>
          <w:sz w:val="24"/>
          <w:szCs w:val="24"/>
        </w:rPr>
        <w:t xml:space="preserve">, </w:t>
      </w:r>
      <w:r w:rsidR="005C24DD">
        <w:rPr>
          <w:rFonts w:ascii="Times New Roman" w:hAnsi="Times New Roman" w:cs="Times New Roman"/>
          <w:sz w:val="24"/>
          <w:szCs w:val="24"/>
        </w:rPr>
        <w:t>and the Plant Pest Diagnostic Center’s collection database (</w:t>
      </w:r>
      <w:r>
        <w:rPr>
          <w:rFonts w:ascii="Times New Roman" w:hAnsi="Times New Roman" w:cs="Times New Roman"/>
          <w:sz w:val="24"/>
          <w:szCs w:val="24"/>
        </w:rPr>
        <w:t xml:space="preserve">PPDC; </w:t>
      </w:r>
      <w:r w:rsidR="005C24DD">
        <w:rPr>
          <w:rFonts w:ascii="Times New Roman" w:hAnsi="Times New Roman" w:cs="Times New Roman"/>
          <w:sz w:val="24"/>
          <w:szCs w:val="24"/>
        </w:rPr>
        <w:t>C</w:t>
      </w:r>
      <w:r w:rsidR="00313568">
        <w:rPr>
          <w:rFonts w:ascii="Times New Roman" w:hAnsi="Times New Roman" w:cs="Times New Roman"/>
          <w:sz w:val="24"/>
          <w:szCs w:val="24"/>
        </w:rPr>
        <w:t>alifornia</w:t>
      </w:r>
      <w:r w:rsidR="005C24DD">
        <w:rPr>
          <w:rFonts w:ascii="Times New Roman" w:hAnsi="Times New Roman" w:cs="Times New Roman"/>
          <w:sz w:val="24"/>
          <w:szCs w:val="24"/>
        </w:rPr>
        <w:t xml:space="preserve"> Dep</w:t>
      </w:r>
      <w:r w:rsidR="00313568">
        <w:rPr>
          <w:rFonts w:ascii="Times New Roman" w:hAnsi="Times New Roman" w:cs="Times New Roman"/>
          <w:sz w:val="24"/>
          <w:szCs w:val="24"/>
        </w:rPr>
        <w:t>artment</w:t>
      </w:r>
      <w:r w:rsidR="005C24DD">
        <w:rPr>
          <w:rFonts w:ascii="Times New Roman" w:hAnsi="Times New Roman" w:cs="Times New Roman"/>
          <w:sz w:val="24"/>
          <w:szCs w:val="24"/>
        </w:rPr>
        <w:t xml:space="preserve"> of Agriculture). </w:t>
      </w:r>
      <w:r w:rsidR="00F01A85">
        <w:rPr>
          <w:rFonts w:ascii="Times New Roman" w:hAnsi="Times New Roman" w:cs="Times New Roman"/>
          <w:sz w:val="24"/>
          <w:szCs w:val="24"/>
        </w:rPr>
        <w:t xml:space="preserve">In </w:t>
      </w:r>
      <w:r w:rsidR="005C24DD">
        <w:rPr>
          <w:rFonts w:ascii="Times New Roman" w:hAnsi="Times New Roman" w:cs="Times New Roman"/>
          <w:sz w:val="24"/>
          <w:szCs w:val="24"/>
        </w:rPr>
        <w:t xml:space="preserve">the </w:t>
      </w:r>
      <w:r>
        <w:rPr>
          <w:rFonts w:ascii="Times New Roman" w:hAnsi="Times New Roman" w:cs="Times New Roman"/>
          <w:sz w:val="24"/>
          <w:szCs w:val="24"/>
        </w:rPr>
        <w:t>PPDC</w:t>
      </w:r>
      <w:r w:rsidR="005C24DD">
        <w:rPr>
          <w:rFonts w:ascii="Times New Roman" w:hAnsi="Times New Roman" w:cs="Times New Roman"/>
          <w:sz w:val="24"/>
          <w:szCs w:val="24"/>
        </w:rPr>
        <w:t xml:space="preserve"> database</w:t>
      </w:r>
      <w:r w:rsidR="00F01A85">
        <w:rPr>
          <w:rFonts w:ascii="Times New Roman" w:hAnsi="Times New Roman" w:cs="Times New Roman"/>
          <w:sz w:val="24"/>
          <w:szCs w:val="24"/>
        </w:rPr>
        <w:t xml:space="preserve">, we included only </w:t>
      </w:r>
      <w:r>
        <w:rPr>
          <w:rFonts w:ascii="Times New Roman" w:hAnsi="Times New Roman" w:cs="Times New Roman"/>
          <w:sz w:val="24"/>
          <w:szCs w:val="24"/>
        </w:rPr>
        <w:t xml:space="preserve">records </w:t>
      </w:r>
      <w:r w:rsidR="00F01A85">
        <w:rPr>
          <w:rFonts w:ascii="Times New Roman" w:hAnsi="Times New Roman" w:cs="Times New Roman"/>
          <w:sz w:val="24"/>
          <w:szCs w:val="24"/>
        </w:rPr>
        <w:t xml:space="preserve">that </w:t>
      </w:r>
      <w:r>
        <w:rPr>
          <w:rFonts w:ascii="Times New Roman" w:hAnsi="Times New Roman" w:cs="Times New Roman"/>
          <w:sz w:val="24"/>
          <w:szCs w:val="24"/>
        </w:rPr>
        <w:t>were opportunistically collected</w:t>
      </w:r>
      <w:r w:rsidR="00F01A85">
        <w:rPr>
          <w:rFonts w:ascii="Times New Roman" w:hAnsi="Times New Roman" w:cs="Times New Roman"/>
          <w:sz w:val="24"/>
          <w:szCs w:val="24"/>
        </w:rPr>
        <w:t>, excluding those that reported trap monitoring for specific pest species</w:t>
      </w:r>
      <w:r w:rsidR="005C24DD">
        <w:rPr>
          <w:rFonts w:ascii="Times New Roman" w:hAnsi="Times New Roman" w:cs="Times New Roman"/>
          <w:sz w:val="24"/>
          <w:szCs w:val="24"/>
        </w:rPr>
        <w:t>.</w:t>
      </w:r>
      <w:r>
        <w:rPr>
          <w:rFonts w:ascii="Times New Roman" w:hAnsi="Times New Roman" w:cs="Times New Roman"/>
          <w:sz w:val="24"/>
          <w:szCs w:val="24"/>
        </w:rPr>
        <w:t xml:space="preserve"> The data from the PPDC w</w:t>
      </w:r>
      <w:r w:rsidR="00F14B91">
        <w:rPr>
          <w:rFonts w:ascii="Times New Roman" w:hAnsi="Times New Roman" w:cs="Times New Roman"/>
          <w:sz w:val="24"/>
          <w:szCs w:val="24"/>
        </w:rPr>
        <w:t>ere</w:t>
      </w:r>
      <w:r>
        <w:rPr>
          <w:rFonts w:ascii="Times New Roman" w:hAnsi="Times New Roman" w:cs="Times New Roman"/>
          <w:sz w:val="24"/>
          <w:szCs w:val="24"/>
        </w:rPr>
        <w:t xml:space="preserve"> biased toward agricultural areas; however, this balanced </w:t>
      </w:r>
      <w:r w:rsidR="00F14B91">
        <w:rPr>
          <w:rFonts w:ascii="Times New Roman" w:hAnsi="Times New Roman" w:cs="Times New Roman"/>
          <w:sz w:val="24"/>
          <w:szCs w:val="24"/>
        </w:rPr>
        <w:t>biases</w:t>
      </w:r>
      <w:r>
        <w:rPr>
          <w:rFonts w:ascii="Times New Roman" w:hAnsi="Times New Roman" w:cs="Times New Roman"/>
          <w:sz w:val="24"/>
          <w:szCs w:val="24"/>
        </w:rPr>
        <w:t xml:space="preserve"> a</w:t>
      </w:r>
      <w:r w:rsidR="00F14B91">
        <w:rPr>
          <w:rFonts w:ascii="Times New Roman" w:hAnsi="Times New Roman" w:cs="Times New Roman"/>
          <w:sz w:val="24"/>
          <w:szCs w:val="24"/>
        </w:rPr>
        <w:t>gainst</w:t>
      </w:r>
      <w:r>
        <w:rPr>
          <w:rFonts w:ascii="Times New Roman" w:hAnsi="Times New Roman" w:cs="Times New Roman"/>
          <w:sz w:val="24"/>
          <w:szCs w:val="24"/>
        </w:rPr>
        <w:t xml:space="preserve"> agricultural areas</w:t>
      </w:r>
      <w:r w:rsidR="00F14B91">
        <w:rPr>
          <w:rFonts w:ascii="Times New Roman" w:hAnsi="Times New Roman" w:cs="Times New Roman"/>
          <w:sz w:val="24"/>
          <w:szCs w:val="24"/>
        </w:rPr>
        <w:t xml:space="preserve"> in</w:t>
      </w:r>
      <w:r>
        <w:rPr>
          <w:rFonts w:ascii="Times New Roman" w:hAnsi="Times New Roman" w:cs="Times New Roman"/>
          <w:sz w:val="24"/>
          <w:szCs w:val="24"/>
        </w:rPr>
        <w:t xml:space="preserve"> the GBIF and AMNH data sets. Occurrence records were included in our data set if they </w:t>
      </w:r>
      <w:r w:rsidR="00B3359A">
        <w:rPr>
          <w:rFonts w:ascii="Times New Roman" w:hAnsi="Times New Roman" w:cs="Times New Roman"/>
          <w:sz w:val="24"/>
          <w:szCs w:val="24"/>
        </w:rPr>
        <w:t>were collected</w:t>
      </w:r>
      <w:r>
        <w:rPr>
          <w:rFonts w:ascii="Times New Roman" w:hAnsi="Times New Roman" w:cs="Times New Roman"/>
          <w:sz w:val="24"/>
          <w:szCs w:val="24"/>
        </w:rPr>
        <w:t xml:space="preserve"> within California between 1900 and 2015</w:t>
      </w:r>
      <w:r w:rsidR="00B3359A">
        <w:rPr>
          <w:rFonts w:ascii="Times New Roman" w:hAnsi="Times New Roman" w:cs="Times New Roman"/>
          <w:sz w:val="24"/>
          <w:szCs w:val="24"/>
        </w:rPr>
        <w:t>,</w:t>
      </w:r>
      <w:r>
        <w:rPr>
          <w:rFonts w:ascii="Times New Roman" w:hAnsi="Times New Roman" w:cs="Times New Roman"/>
          <w:sz w:val="24"/>
          <w:szCs w:val="24"/>
        </w:rPr>
        <w:t xml:space="preserve"> </w:t>
      </w:r>
      <w:r w:rsidR="00B3359A">
        <w:rPr>
          <w:rFonts w:ascii="Times New Roman" w:hAnsi="Times New Roman" w:cs="Times New Roman"/>
          <w:sz w:val="24"/>
          <w:szCs w:val="24"/>
        </w:rPr>
        <w:t xml:space="preserve">included the full species name, and </w:t>
      </w:r>
      <w:r>
        <w:rPr>
          <w:rFonts w:ascii="Times New Roman" w:hAnsi="Times New Roman" w:cs="Times New Roman"/>
          <w:sz w:val="24"/>
          <w:szCs w:val="24"/>
        </w:rPr>
        <w:t>wer</w:t>
      </w:r>
      <w:r w:rsidR="00B3359A">
        <w:rPr>
          <w:rFonts w:ascii="Times New Roman" w:hAnsi="Times New Roman" w:cs="Times New Roman"/>
          <w:sz w:val="24"/>
          <w:szCs w:val="24"/>
        </w:rPr>
        <w:t>e georeferenced.</w:t>
      </w:r>
      <w:r w:rsidR="00127C78">
        <w:rPr>
          <w:rFonts w:ascii="Times New Roman" w:hAnsi="Times New Roman" w:cs="Times New Roman"/>
          <w:sz w:val="24"/>
          <w:szCs w:val="24"/>
        </w:rPr>
        <w:t xml:space="preserve"> </w:t>
      </w:r>
    </w:p>
    <w:p w14:paraId="1093D596" w14:textId="54364426" w:rsidR="00127C78" w:rsidRDefault="00127C78" w:rsidP="00A5107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To generate species lists, we divided California into 15 km x 15 km grid cells and combined all species records collected within each cell</w:t>
      </w:r>
      <w:r w:rsidR="007F446F">
        <w:rPr>
          <w:rFonts w:ascii="Times New Roman" w:hAnsi="Times New Roman" w:cs="Times New Roman"/>
          <w:sz w:val="24"/>
          <w:szCs w:val="24"/>
        </w:rPr>
        <w:t>,</w:t>
      </w:r>
      <w:r w:rsidR="00125A37">
        <w:rPr>
          <w:rFonts w:ascii="Times New Roman" w:hAnsi="Times New Roman" w:cs="Times New Roman"/>
          <w:sz w:val="24"/>
          <w:szCs w:val="24"/>
        </w:rPr>
        <w:t xml:space="preserve"> month</w:t>
      </w:r>
      <w:r w:rsidR="007F446F">
        <w:rPr>
          <w:rFonts w:ascii="Times New Roman" w:hAnsi="Times New Roman" w:cs="Times New Roman"/>
          <w:sz w:val="24"/>
          <w:szCs w:val="24"/>
        </w:rPr>
        <w:t>,</w:t>
      </w:r>
      <w:r w:rsidR="00125A37">
        <w:rPr>
          <w:rFonts w:ascii="Times New Roman" w:hAnsi="Times New Roman" w:cs="Times New Roman"/>
          <w:sz w:val="24"/>
          <w:szCs w:val="24"/>
        </w:rPr>
        <w:t xml:space="preserve"> and year</w:t>
      </w:r>
      <w:r>
        <w:rPr>
          <w:rFonts w:ascii="Times New Roman" w:hAnsi="Times New Roman" w:cs="Times New Roman"/>
          <w:sz w:val="24"/>
          <w:szCs w:val="24"/>
        </w:rPr>
        <w:t>.</w:t>
      </w:r>
      <w:r w:rsidR="00125A37">
        <w:rPr>
          <w:rFonts w:ascii="Times New Roman" w:hAnsi="Times New Roman" w:cs="Times New Roman"/>
          <w:sz w:val="24"/>
          <w:szCs w:val="24"/>
        </w:rPr>
        <w:t xml:space="preserve"> We included only lists that </w:t>
      </w:r>
      <w:del w:id="42" w:author="Microsoft Office User" w:date="2016-06-17T18:40:00Z">
        <w:r w:rsidR="00125A37" w:rsidDel="00A7039E">
          <w:rPr>
            <w:rFonts w:ascii="Times New Roman" w:hAnsi="Times New Roman" w:cs="Times New Roman"/>
            <w:sz w:val="24"/>
            <w:szCs w:val="24"/>
          </w:rPr>
          <w:delText>had ≥ 3 species</w:delText>
        </w:r>
      </w:del>
      <w:ins w:id="43" w:author="Microsoft Office User" w:date="2016-06-17T18:40:00Z">
        <w:r w:rsidR="00A7039E">
          <w:rPr>
            <w:rFonts w:ascii="Times New Roman" w:hAnsi="Times New Roman" w:cs="Times New Roman"/>
            <w:sz w:val="24"/>
            <w:szCs w:val="24"/>
          </w:rPr>
          <w:t>(this sounds informal, maybe saying “had a minimum of three species”  ?)</w:t>
        </w:r>
      </w:ins>
      <w:r w:rsidR="00125A37">
        <w:rPr>
          <w:rFonts w:ascii="Times New Roman" w:hAnsi="Times New Roman" w:cs="Times New Roman"/>
          <w:sz w:val="24"/>
          <w:szCs w:val="24"/>
        </w:rPr>
        <w:t xml:space="preserve">, following methods of </w:t>
      </w:r>
      <w:r w:rsidR="00125A37">
        <w:rPr>
          <w:rFonts w:ascii="Times New Roman" w:hAnsi="Times New Roman" w:cs="Times New Roman"/>
          <w:sz w:val="24"/>
          <w:szCs w:val="24"/>
        </w:rPr>
        <w:fldChar w:fldCharType="begin"/>
      </w:r>
      <w:r w:rsidR="00125A37">
        <w:rPr>
          <w:rFonts w:ascii="Times New Roman" w:hAnsi="Times New Roman" w:cs="Times New Roman"/>
          <w:sz w:val="24"/>
          <w:szCs w:val="24"/>
        </w:rPr>
        <w:instrText xml:space="preserve"> ADDIN ZOTERO_ITEM CSL_CITATION {"citationID":"ik2ejdrec","properties":{"formattedCitation":"(van Strien et al. 2013)","plainCitation":"(van Strien et al. 2013)"},"citationItems":[{"id":21454,"uris":["http://zotero.org/users/32556/items/6FFPV37X"],"uri":["http://zotero.org/users/32556/items/6FFPV37X"],"itemData":{"id":21454,"type":"article-journal","title":"Opportunistic citizen science data of animal species produce reliable estimates of distribution trends if analysed with occupancy models","container-title":"Journal of Applied Ecology","page":"1450–1458","volume":"50","issue":"6","source":"Google Scholar","journalAbbreviation":"J. Appl. Ecol.","author":[{"family":"Strien","given":"Arco J.","non-dropping-particle":"van"},{"family":"Swaay","given":"Chris AM"},{"family":"Termaat","given":"Tim"}],"issued":{"date-parts":[["2013"]]}}}],"schema":"https://github.com/citation-style-language/schema/raw/master/csl-citation.json"} </w:instrText>
      </w:r>
      <w:r w:rsidR="00125A37">
        <w:rPr>
          <w:rFonts w:ascii="Times New Roman" w:hAnsi="Times New Roman" w:cs="Times New Roman"/>
          <w:sz w:val="24"/>
          <w:szCs w:val="24"/>
        </w:rPr>
        <w:fldChar w:fldCharType="separate"/>
      </w:r>
      <w:r w:rsidR="00125A37" w:rsidRPr="00125A37">
        <w:rPr>
          <w:rFonts w:ascii="Times New Roman" w:hAnsi="Times New Roman" w:cs="Times New Roman"/>
          <w:sz w:val="24"/>
        </w:rPr>
        <w:t xml:space="preserve">van Strien et al. </w:t>
      </w:r>
      <w:r w:rsidR="00125A37">
        <w:rPr>
          <w:rFonts w:ascii="Times New Roman" w:hAnsi="Times New Roman" w:cs="Times New Roman"/>
          <w:sz w:val="24"/>
        </w:rPr>
        <w:t>(</w:t>
      </w:r>
      <w:r w:rsidR="00125A37" w:rsidRPr="00125A37">
        <w:rPr>
          <w:rFonts w:ascii="Times New Roman" w:hAnsi="Times New Roman" w:cs="Times New Roman"/>
          <w:sz w:val="24"/>
        </w:rPr>
        <w:t>2013)</w:t>
      </w:r>
      <w:r w:rsidR="00125A37">
        <w:rPr>
          <w:rFonts w:ascii="Times New Roman" w:hAnsi="Times New Roman" w:cs="Times New Roman"/>
          <w:sz w:val="24"/>
          <w:szCs w:val="24"/>
        </w:rPr>
        <w:fldChar w:fldCharType="end"/>
      </w:r>
      <w:r w:rsidR="005A0594">
        <w:rPr>
          <w:rFonts w:ascii="Times New Roman" w:hAnsi="Times New Roman" w:cs="Times New Roman"/>
          <w:sz w:val="24"/>
          <w:szCs w:val="24"/>
        </w:rPr>
        <w:t xml:space="preserve">, </w:t>
      </w:r>
      <w:r w:rsidR="00237548">
        <w:rPr>
          <w:rFonts w:ascii="Times New Roman" w:hAnsi="Times New Roman" w:cs="Times New Roman"/>
          <w:sz w:val="24"/>
          <w:szCs w:val="24"/>
        </w:rPr>
        <w:t>and</w:t>
      </w:r>
      <w:r w:rsidR="005A0594">
        <w:rPr>
          <w:rFonts w:ascii="Times New Roman" w:hAnsi="Times New Roman" w:cs="Times New Roman"/>
          <w:sz w:val="24"/>
          <w:szCs w:val="24"/>
        </w:rPr>
        <w:t xml:space="preserve"> lists in which at least one</w:t>
      </w:r>
      <w:r w:rsidR="00125A37">
        <w:rPr>
          <w:rFonts w:ascii="Times New Roman" w:hAnsi="Times New Roman" w:cs="Times New Roman"/>
          <w:sz w:val="24"/>
          <w:szCs w:val="24"/>
        </w:rPr>
        <w:t xml:space="preserve"> collector had also collected a </w:t>
      </w:r>
      <w:r w:rsidR="00125A37">
        <w:rPr>
          <w:rFonts w:ascii="Times New Roman" w:hAnsi="Times New Roman" w:cs="Times New Roman"/>
          <w:i/>
          <w:sz w:val="24"/>
          <w:szCs w:val="24"/>
        </w:rPr>
        <w:t xml:space="preserve">B. </w:t>
      </w:r>
      <w:proofErr w:type="spellStart"/>
      <w:r w:rsidR="00125A37">
        <w:rPr>
          <w:rFonts w:ascii="Times New Roman" w:hAnsi="Times New Roman" w:cs="Times New Roman"/>
          <w:i/>
          <w:sz w:val="24"/>
          <w:szCs w:val="24"/>
        </w:rPr>
        <w:t>cockerelli</w:t>
      </w:r>
      <w:proofErr w:type="spellEnd"/>
      <w:r w:rsidR="005A0594">
        <w:rPr>
          <w:rFonts w:ascii="Times New Roman" w:hAnsi="Times New Roman" w:cs="Times New Roman"/>
          <w:sz w:val="24"/>
          <w:szCs w:val="24"/>
        </w:rPr>
        <w:t xml:space="preserve"> specimen in our data set. By </w:t>
      </w:r>
      <w:r w:rsidR="00237548">
        <w:rPr>
          <w:rFonts w:ascii="Times New Roman" w:hAnsi="Times New Roman" w:cs="Times New Roman"/>
          <w:sz w:val="24"/>
          <w:szCs w:val="24"/>
        </w:rPr>
        <w:t>filtering</w:t>
      </w:r>
      <w:r w:rsidR="005A0594">
        <w:rPr>
          <w:rFonts w:ascii="Times New Roman" w:hAnsi="Times New Roman" w:cs="Times New Roman"/>
          <w:sz w:val="24"/>
          <w:szCs w:val="24"/>
        </w:rPr>
        <w:t xml:space="preserve"> lists to a set of common collectors, we </w:t>
      </w:r>
      <w:r w:rsidR="005A0594">
        <w:rPr>
          <w:rFonts w:ascii="Times New Roman" w:hAnsi="Times New Roman" w:cs="Times New Roman"/>
          <w:sz w:val="24"/>
          <w:szCs w:val="24"/>
        </w:rPr>
        <w:lastRenderedPageBreak/>
        <w:t xml:space="preserve">reduced the influence of collectors </w:t>
      </w:r>
      <w:r w:rsidR="007118FD">
        <w:rPr>
          <w:rFonts w:ascii="Times New Roman" w:hAnsi="Times New Roman" w:cs="Times New Roman"/>
          <w:sz w:val="24"/>
          <w:szCs w:val="24"/>
        </w:rPr>
        <w:t>focused on</w:t>
      </w:r>
      <w:r w:rsidR="005A0594">
        <w:rPr>
          <w:rFonts w:ascii="Times New Roman" w:hAnsi="Times New Roman" w:cs="Times New Roman"/>
          <w:sz w:val="24"/>
          <w:szCs w:val="24"/>
        </w:rPr>
        <w:t xml:space="preserve"> only a single family or </w:t>
      </w:r>
      <w:r w:rsidR="007118FD">
        <w:rPr>
          <w:rFonts w:ascii="Times New Roman" w:hAnsi="Times New Roman" w:cs="Times New Roman"/>
          <w:sz w:val="24"/>
          <w:szCs w:val="24"/>
        </w:rPr>
        <w:t xml:space="preserve">other </w:t>
      </w:r>
      <w:r w:rsidR="005A0594">
        <w:rPr>
          <w:rFonts w:ascii="Times New Roman" w:hAnsi="Times New Roman" w:cs="Times New Roman"/>
          <w:sz w:val="24"/>
          <w:szCs w:val="24"/>
        </w:rPr>
        <w:t>tax</w:t>
      </w:r>
      <w:r w:rsidR="007118FD">
        <w:rPr>
          <w:rFonts w:ascii="Times New Roman" w:hAnsi="Times New Roman" w:cs="Times New Roman"/>
          <w:sz w:val="24"/>
          <w:szCs w:val="24"/>
        </w:rPr>
        <w:t>on</w:t>
      </w:r>
      <w:r w:rsidR="007F446F">
        <w:rPr>
          <w:rFonts w:ascii="Times New Roman" w:hAnsi="Times New Roman" w:cs="Times New Roman"/>
          <w:sz w:val="24"/>
          <w:szCs w:val="24"/>
        </w:rPr>
        <w:t>—a common</w:t>
      </w:r>
      <w:r w:rsidR="005A0594">
        <w:rPr>
          <w:rFonts w:ascii="Times New Roman" w:hAnsi="Times New Roman" w:cs="Times New Roman"/>
          <w:sz w:val="24"/>
          <w:szCs w:val="24"/>
        </w:rPr>
        <w:t xml:space="preserve"> concern in the analysis of </w:t>
      </w:r>
      <w:r w:rsidR="00313568">
        <w:rPr>
          <w:rFonts w:ascii="Times New Roman" w:hAnsi="Times New Roman" w:cs="Times New Roman"/>
          <w:sz w:val="24"/>
          <w:szCs w:val="24"/>
        </w:rPr>
        <w:t>opportunistically collected</w:t>
      </w:r>
      <w:r w:rsidR="005A0594">
        <w:rPr>
          <w:rFonts w:ascii="Times New Roman" w:hAnsi="Times New Roman" w:cs="Times New Roman"/>
          <w:sz w:val="24"/>
          <w:szCs w:val="24"/>
        </w:rPr>
        <w:t xml:space="preserve"> data </w:t>
      </w:r>
      <w:r w:rsidR="005A0594">
        <w:rPr>
          <w:rFonts w:ascii="Times New Roman" w:hAnsi="Times New Roman" w:cs="Times New Roman"/>
          <w:sz w:val="24"/>
          <w:szCs w:val="24"/>
        </w:rPr>
        <w:fldChar w:fldCharType="begin"/>
      </w:r>
      <w:r w:rsidR="005A0594">
        <w:rPr>
          <w:rFonts w:ascii="Times New Roman" w:hAnsi="Times New Roman" w:cs="Times New Roman"/>
          <w:sz w:val="24"/>
          <w:szCs w:val="24"/>
        </w:rPr>
        <w:instrText xml:space="preserve"> ADDIN ZOTERO_ITEM CSL_CITATION {"citationID":"10sqfo3o9o","properties":{"formattedCitation":"(Isaac and Pocock 2015)","plainCitation":"(Isaac and Pocock 2015)"},"citationItems":[{"id":941,"uris":["http://zotero.org/users/32556/items/QGF5F88C"],"uri":["http://zotero.org/users/32556/items/QGF5F88C"],"itemData":{"id":941,"type":"article-journal","title":"Bias and information in biological records","container-title":"Biological Journal of the Linnean Society","page":"522-531","volume":"115","issue":"3","source":"Wiley Online Library","abstract":"Biological recording is in essence a very simple concept in which a record is the report of a species at a physical location at a certain time. The collation of these records into a dataset is a powerful approach to addressing large-scale questions about biodiversity change. Records are collected by volunteers at times and places that suit them, leading to a variety of biases: uneven sampling over space and time, uneven sampling effort per visit and uneven detectability. These need to be controlled for in statistical analyses that use biological records. In particular, the data are ‘presence-only’, and lack information on the sampling protocol or intensity. Submitting ‘complete lists’ of all the species seen is one potential solution because the data can be treated as ‘presence–absence’ and detectability of each species can be statistically modelled. The corollary of bias is that records vary in their ‘information content’. The information content is a measure of how much an individual record, or collection of records, contributes to reducing uncertainty in a parameter of interest. The information content of biological records varies, depending on the question to which the data are being applied. We consider a set of hypothetical ‘syndromes’ of recording behaviour, each of which is characterized by different information content. We demonstrate how these concepts can be used to support the growth of a particular type of recording behaviour. Approaches to recording are rapidly changing, especially with the growth of mass participation citizen science. We discuss how these developments present a range of challenges and opportunities for biological recording in the future. © 2015 The Linnean Society of London, Biological Journal of the Linnean Society, 2015, ●●, ●●–●●.","DOI":"10.1111/bij.12532","ISSN":"1095-8312","journalAbbreviation":"Biol J Linn Soc Lond","language":"en","author":[{"family":"Isaac","given":"Nick J. B."},{"family":"Pocock","given":"Michael J. O."}],"issued":{"date-parts":[["2015",7,1]]}}}],"schema":"https://github.com/citation-style-language/schema/raw/master/csl-citation.json"} </w:instrText>
      </w:r>
      <w:r w:rsidR="005A0594">
        <w:rPr>
          <w:rFonts w:ascii="Times New Roman" w:hAnsi="Times New Roman" w:cs="Times New Roman"/>
          <w:sz w:val="24"/>
          <w:szCs w:val="24"/>
        </w:rPr>
        <w:fldChar w:fldCharType="separate"/>
      </w:r>
      <w:r w:rsidR="005A0594" w:rsidRPr="005A0594">
        <w:rPr>
          <w:rFonts w:ascii="Times New Roman" w:hAnsi="Times New Roman" w:cs="Times New Roman"/>
          <w:sz w:val="24"/>
        </w:rPr>
        <w:t>(Isaac and Pocock 2015)</w:t>
      </w:r>
      <w:r w:rsidR="005A0594">
        <w:rPr>
          <w:rFonts w:ascii="Times New Roman" w:hAnsi="Times New Roman" w:cs="Times New Roman"/>
          <w:sz w:val="24"/>
          <w:szCs w:val="24"/>
        </w:rPr>
        <w:fldChar w:fldCharType="end"/>
      </w:r>
      <w:r w:rsidR="005A0594">
        <w:rPr>
          <w:rFonts w:ascii="Times New Roman" w:hAnsi="Times New Roman" w:cs="Times New Roman"/>
          <w:sz w:val="24"/>
          <w:szCs w:val="24"/>
        </w:rPr>
        <w:t>.</w:t>
      </w:r>
    </w:p>
    <w:p w14:paraId="1275877A" w14:textId="77777777" w:rsidR="007118FD" w:rsidRDefault="004D1843" w:rsidP="00523D9F">
      <w:pPr>
        <w:spacing w:after="0" w:line="480" w:lineRule="auto"/>
        <w:outlineLvl w:val="0"/>
        <w:rPr>
          <w:rFonts w:ascii="Times New Roman" w:hAnsi="Times New Roman" w:cs="Times New Roman"/>
          <w:sz w:val="24"/>
          <w:szCs w:val="24"/>
        </w:rPr>
      </w:pPr>
      <w:r>
        <w:rPr>
          <w:rFonts w:ascii="Times New Roman" w:hAnsi="Times New Roman" w:cs="Times New Roman"/>
          <w:i/>
          <w:sz w:val="24"/>
          <w:szCs w:val="24"/>
        </w:rPr>
        <w:t>Climate data</w:t>
      </w:r>
    </w:p>
    <w:p w14:paraId="41DB1EB3" w14:textId="7EAB2A56" w:rsidR="00B0394E" w:rsidRDefault="004D1843" w:rsidP="004D1843">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Our aim was to model the temporal trends in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occupancy and to test if these trends could be explained by local-scale climate change. As such, we compiled </w:t>
      </w:r>
      <w:r w:rsidR="000D13B3">
        <w:rPr>
          <w:rFonts w:ascii="Times New Roman" w:hAnsi="Times New Roman" w:cs="Times New Roman"/>
          <w:sz w:val="24"/>
          <w:szCs w:val="24"/>
        </w:rPr>
        <w:t xml:space="preserve">estimates of historical climate </w:t>
      </w:r>
      <w:r>
        <w:rPr>
          <w:rFonts w:ascii="Times New Roman" w:hAnsi="Times New Roman" w:cs="Times New Roman"/>
          <w:sz w:val="24"/>
          <w:szCs w:val="24"/>
        </w:rPr>
        <w:t>from the</w:t>
      </w:r>
      <w:r w:rsidR="000D13B3">
        <w:rPr>
          <w:rFonts w:ascii="Times New Roman" w:hAnsi="Times New Roman" w:cs="Times New Roman"/>
          <w:sz w:val="24"/>
          <w:szCs w:val="24"/>
        </w:rPr>
        <w:t xml:space="preserve"> California</w:t>
      </w:r>
      <w:r>
        <w:rPr>
          <w:rFonts w:ascii="Times New Roman" w:hAnsi="Times New Roman" w:cs="Times New Roman"/>
          <w:sz w:val="24"/>
          <w:szCs w:val="24"/>
        </w:rPr>
        <w:t xml:space="preserve"> Basin Characterization Model</w:t>
      </w:r>
      <w:r w:rsidR="00F929CF">
        <w:rPr>
          <w:rFonts w:ascii="Times New Roman" w:hAnsi="Times New Roman" w:cs="Times New Roman"/>
          <w:sz w:val="24"/>
          <w:szCs w:val="24"/>
        </w:rPr>
        <w:t xml:space="preserve"> (CA-BCM), which provides estimates of a range of temperature- and precipitation-derived climatic indices</w:t>
      </w:r>
      <w:r>
        <w:rPr>
          <w:rFonts w:ascii="Times New Roman" w:hAnsi="Times New Roman" w:cs="Times New Roman"/>
          <w:sz w:val="24"/>
          <w:szCs w:val="24"/>
        </w:rPr>
        <w:t xml:space="preserve"> </w:t>
      </w:r>
      <w:r w:rsidR="00F929CF">
        <w:rPr>
          <w:rFonts w:ascii="Times New Roman" w:hAnsi="Times New Roman" w:cs="Times New Roman"/>
          <w:sz w:val="24"/>
          <w:szCs w:val="24"/>
        </w:rPr>
        <w:t xml:space="preserve">at 270 m x 270 m </w:t>
      </w:r>
      <w:r w:rsidR="00C76727">
        <w:rPr>
          <w:rFonts w:ascii="Times New Roman" w:hAnsi="Times New Roman" w:cs="Times New Roman"/>
          <w:sz w:val="24"/>
          <w:szCs w:val="24"/>
        </w:rPr>
        <w:t xml:space="preserve">grid </w:t>
      </w:r>
      <w:r w:rsidR="00F929CF">
        <w:rPr>
          <w:rFonts w:ascii="Times New Roman" w:hAnsi="Times New Roman" w:cs="Times New Roman"/>
          <w:sz w:val="24"/>
          <w:szCs w:val="24"/>
        </w:rPr>
        <w:t>resolution for much of California from 1895 to 2014 (</w:t>
      </w:r>
      <w:r w:rsidR="000D13B3">
        <w:rPr>
          <w:rFonts w:ascii="Times New Roman" w:hAnsi="Times New Roman" w:cs="Times New Roman"/>
          <w:sz w:val="24"/>
          <w:szCs w:val="24"/>
        </w:rPr>
        <w:fldChar w:fldCharType="begin"/>
      </w:r>
      <w:r w:rsidR="000D13B3">
        <w:rPr>
          <w:rFonts w:ascii="Times New Roman" w:hAnsi="Times New Roman" w:cs="Times New Roman"/>
          <w:sz w:val="24"/>
          <w:szCs w:val="24"/>
        </w:rPr>
        <w:instrText xml:space="preserve"> ADDIN ZOTERO_ITEM CSL_CITATION {"citationID":"15dn8pa8ao","properties":{"formattedCitation":"(Flint et al. 2013)","plainCitation":"(Flint et al. 2013)"},"citationItems":[{"id":22114,"uris":["http://zotero.org/users/32556/items/U6QCJBX9"],"uri":["http://zotero.org/users/32556/items/U6QCJBX9"],"itemData":{"id":22114,"type":"article-journal","title":"Fine-scale hydrologic modeling for regional landscape applications: the California Basin Characterization Model development and performance","container-title":"Ecological Processes","page":"25","volume":"2","issue":"1","source":"CrossRef","DOI":"10.1186/2192-1709-2-25","ISSN":"2192-1709","shortTitle":"Fine-scale hydrologic modeling for regional landscape applications","language":"en","author":[{"family":"Flint","given":"Lorraine E"},{"family":"Flint","given":"Alan L"},{"family":"Thorne","given":"James H"},{"family":"Boynton","given":"Ryan"}],"issued":{"date-parts":[["2013"]]}}}],"schema":"https://github.com/citation-style-language/schema/raw/master/csl-citation.json"} </w:instrText>
      </w:r>
      <w:r w:rsidR="000D13B3">
        <w:rPr>
          <w:rFonts w:ascii="Times New Roman" w:hAnsi="Times New Roman" w:cs="Times New Roman"/>
          <w:sz w:val="24"/>
          <w:szCs w:val="24"/>
        </w:rPr>
        <w:fldChar w:fldCharType="separate"/>
      </w:r>
      <w:r w:rsidR="000D13B3" w:rsidRPr="000D13B3">
        <w:rPr>
          <w:rFonts w:ascii="Times New Roman" w:hAnsi="Times New Roman" w:cs="Times New Roman"/>
          <w:sz w:val="24"/>
        </w:rPr>
        <w:t>Flint et al. 2013)</w:t>
      </w:r>
      <w:r w:rsidR="000D13B3">
        <w:rPr>
          <w:rFonts w:ascii="Times New Roman" w:hAnsi="Times New Roman" w:cs="Times New Roman"/>
          <w:sz w:val="24"/>
          <w:szCs w:val="24"/>
        </w:rPr>
        <w:fldChar w:fldCharType="end"/>
      </w:r>
      <w:r w:rsidR="000D13B3">
        <w:rPr>
          <w:rFonts w:ascii="Times New Roman" w:hAnsi="Times New Roman" w:cs="Times New Roman"/>
          <w:sz w:val="24"/>
          <w:szCs w:val="24"/>
        </w:rPr>
        <w:t>. For each</w:t>
      </w:r>
      <w:r w:rsidR="00C76727">
        <w:rPr>
          <w:rFonts w:ascii="Times New Roman" w:hAnsi="Times New Roman" w:cs="Times New Roman"/>
          <w:sz w:val="24"/>
          <w:szCs w:val="24"/>
        </w:rPr>
        <w:t xml:space="preserve"> </w:t>
      </w:r>
      <w:r w:rsidR="000D13B3">
        <w:rPr>
          <w:rFonts w:ascii="Times New Roman" w:hAnsi="Times New Roman" w:cs="Times New Roman"/>
          <w:sz w:val="24"/>
          <w:szCs w:val="24"/>
        </w:rPr>
        <w:t xml:space="preserve">species </w:t>
      </w:r>
      <w:r w:rsidR="00C76727">
        <w:rPr>
          <w:rFonts w:ascii="Times New Roman" w:hAnsi="Times New Roman" w:cs="Times New Roman"/>
          <w:sz w:val="24"/>
          <w:szCs w:val="24"/>
        </w:rPr>
        <w:t xml:space="preserve">in a </w:t>
      </w:r>
      <w:r w:rsidR="000D13B3">
        <w:rPr>
          <w:rFonts w:ascii="Times New Roman" w:hAnsi="Times New Roman" w:cs="Times New Roman"/>
          <w:sz w:val="24"/>
          <w:szCs w:val="24"/>
        </w:rPr>
        <w:t>list, we extracted estimates of the actual evapotranspiration</w:t>
      </w:r>
      <w:r w:rsidR="0010340C">
        <w:rPr>
          <w:rFonts w:ascii="Times New Roman" w:hAnsi="Times New Roman" w:cs="Times New Roman"/>
          <w:sz w:val="24"/>
          <w:szCs w:val="24"/>
        </w:rPr>
        <w:t xml:space="preserve"> (AET)</w:t>
      </w:r>
      <w:r w:rsidR="000D13B3">
        <w:rPr>
          <w:rFonts w:ascii="Times New Roman" w:hAnsi="Times New Roman" w:cs="Times New Roman"/>
          <w:sz w:val="24"/>
          <w:szCs w:val="24"/>
        </w:rPr>
        <w:t xml:space="preserve"> in the month of collection, the water-year annual minimum temperature</w:t>
      </w:r>
      <w:r w:rsidR="0010340C">
        <w:rPr>
          <w:rFonts w:ascii="Times New Roman" w:hAnsi="Times New Roman" w:cs="Times New Roman"/>
          <w:sz w:val="24"/>
          <w:szCs w:val="24"/>
        </w:rPr>
        <w:t xml:space="preserve"> (</w:t>
      </w:r>
      <w:proofErr w:type="spellStart"/>
      <w:r w:rsidR="0010340C">
        <w:rPr>
          <w:rFonts w:ascii="Times New Roman" w:hAnsi="Times New Roman" w:cs="Times New Roman"/>
          <w:sz w:val="24"/>
          <w:szCs w:val="24"/>
        </w:rPr>
        <w:t>T</w:t>
      </w:r>
      <w:r w:rsidR="0010340C">
        <w:rPr>
          <w:rFonts w:ascii="Times New Roman" w:hAnsi="Times New Roman" w:cs="Times New Roman"/>
          <w:sz w:val="24"/>
          <w:szCs w:val="24"/>
          <w:vertAlign w:val="subscript"/>
        </w:rPr>
        <w:t>min</w:t>
      </w:r>
      <w:proofErr w:type="spellEnd"/>
      <w:r w:rsidR="0010340C">
        <w:rPr>
          <w:rFonts w:ascii="Times New Roman" w:hAnsi="Times New Roman" w:cs="Times New Roman"/>
          <w:sz w:val="24"/>
          <w:szCs w:val="24"/>
        </w:rPr>
        <w:t>)</w:t>
      </w:r>
      <w:r w:rsidR="000D13B3">
        <w:rPr>
          <w:rFonts w:ascii="Times New Roman" w:hAnsi="Times New Roman" w:cs="Times New Roman"/>
          <w:sz w:val="24"/>
          <w:szCs w:val="24"/>
        </w:rPr>
        <w:t>, and the water-year annual maximum temperature</w:t>
      </w:r>
      <w:r w:rsidR="0010340C">
        <w:rPr>
          <w:rFonts w:ascii="Times New Roman" w:hAnsi="Times New Roman" w:cs="Times New Roman"/>
          <w:sz w:val="24"/>
          <w:szCs w:val="24"/>
        </w:rPr>
        <w:t xml:space="preserve"> (</w:t>
      </w:r>
      <w:proofErr w:type="spellStart"/>
      <w:r w:rsidR="0010340C">
        <w:rPr>
          <w:rFonts w:ascii="Times New Roman" w:hAnsi="Times New Roman" w:cs="Times New Roman"/>
          <w:sz w:val="24"/>
          <w:szCs w:val="24"/>
        </w:rPr>
        <w:t>T</w:t>
      </w:r>
      <w:r w:rsidR="0010340C">
        <w:rPr>
          <w:rFonts w:ascii="Times New Roman" w:hAnsi="Times New Roman" w:cs="Times New Roman"/>
          <w:sz w:val="24"/>
          <w:szCs w:val="24"/>
          <w:vertAlign w:val="subscript"/>
        </w:rPr>
        <w:t>max</w:t>
      </w:r>
      <w:proofErr w:type="spellEnd"/>
      <w:r w:rsidR="0010340C">
        <w:rPr>
          <w:rFonts w:ascii="Times New Roman" w:hAnsi="Times New Roman" w:cs="Times New Roman"/>
          <w:sz w:val="24"/>
          <w:szCs w:val="24"/>
        </w:rPr>
        <w:t>)</w:t>
      </w:r>
      <w:r w:rsidR="000D13B3">
        <w:rPr>
          <w:rFonts w:ascii="Times New Roman" w:hAnsi="Times New Roman" w:cs="Times New Roman"/>
          <w:sz w:val="24"/>
          <w:szCs w:val="24"/>
        </w:rPr>
        <w:t xml:space="preserve">. For annual minimum </w:t>
      </w:r>
      <w:r w:rsidR="00F929CF">
        <w:rPr>
          <w:rFonts w:ascii="Times New Roman" w:hAnsi="Times New Roman" w:cs="Times New Roman"/>
          <w:sz w:val="24"/>
          <w:szCs w:val="24"/>
        </w:rPr>
        <w:t xml:space="preserve">and maximum </w:t>
      </w:r>
      <w:r w:rsidR="000D13B3">
        <w:rPr>
          <w:rFonts w:ascii="Times New Roman" w:hAnsi="Times New Roman" w:cs="Times New Roman"/>
          <w:sz w:val="24"/>
          <w:szCs w:val="24"/>
        </w:rPr>
        <w:t>temperature</w:t>
      </w:r>
      <w:r w:rsidR="00F929CF">
        <w:rPr>
          <w:rFonts w:ascii="Times New Roman" w:hAnsi="Times New Roman" w:cs="Times New Roman"/>
          <w:sz w:val="24"/>
          <w:szCs w:val="24"/>
        </w:rPr>
        <w:t>s</w:t>
      </w:r>
      <w:r w:rsidR="000D13B3">
        <w:rPr>
          <w:rFonts w:ascii="Times New Roman" w:hAnsi="Times New Roman" w:cs="Times New Roman"/>
          <w:sz w:val="24"/>
          <w:szCs w:val="24"/>
        </w:rPr>
        <w:t xml:space="preserve">, we </w:t>
      </w:r>
      <w:r w:rsidR="00F929CF">
        <w:rPr>
          <w:rFonts w:ascii="Times New Roman" w:hAnsi="Times New Roman" w:cs="Times New Roman"/>
          <w:sz w:val="24"/>
          <w:szCs w:val="24"/>
        </w:rPr>
        <w:t>extracted the minimum temperature occurring in the previous winter</w:t>
      </w:r>
      <w:r w:rsidR="000D13B3">
        <w:rPr>
          <w:rFonts w:ascii="Times New Roman" w:hAnsi="Times New Roman" w:cs="Times New Roman"/>
          <w:sz w:val="24"/>
          <w:szCs w:val="24"/>
        </w:rPr>
        <w:t xml:space="preserve"> </w:t>
      </w:r>
      <w:r w:rsidR="00F929CF">
        <w:rPr>
          <w:rFonts w:ascii="Times New Roman" w:hAnsi="Times New Roman" w:cs="Times New Roman"/>
          <w:sz w:val="24"/>
          <w:szCs w:val="24"/>
        </w:rPr>
        <w:t>(December – February) and previous summer (June – September), respectively.</w:t>
      </w:r>
      <w:r w:rsidR="00294CF3">
        <w:rPr>
          <w:rFonts w:ascii="Times New Roman" w:hAnsi="Times New Roman" w:cs="Times New Roman"/>
          <w:sz w:val="24"/>
          <w:szCs w:val="24"/>
        </w:rPr>
        <w:t xml:space="preserve"> </w:t>
      </w:r>
      <w:r w:rsidR="00C76727">
        <w:rPr>
          <w:rFonts w:ascii="Times New Roman" w:hAnsi="Times New Roman" w:cs="Times New Roman"/>
          <w:sz w:val="24"/>
          <w:szCs w:val="24"/>
        </w:rPr>
        <w:t>Because our species lists were compiled at larger spatial cell sizes than the BCM cells, we extracted the climate val</w:t>
      </w:r>
      <w:r w:rsidR="00E06F85">
        <w:rPr>
          <w:rFonts w:ascii="Times New Roman" w:hAnsi="Times New Roman" w:cs="Times New Roman"/>
          <w:sz w:val="24"/>
          <w:szCs w:val="24"/>
        </w:rPr>
        <w:t>ues for each specimen within a</w:t>
      </w:r>
      <w:r w:rsidR="00C76727">
        <w:rPr>
          <w:rFonts w:ascii="Times New Roman" w:hAnsi="Times New Roman" w:cs="Times New Roman"/>
          <w:sz w:val="24"/>
          <w:szCs w:val="24"/>
        </w:rPr>
        <w:t xml:space="preserve"> list and then averaged these estimates to obtain a list-level estimate of climate. The standard deviations </w:t>
      </w:r>
      <w:r w:rsidR="007F446F">
        <w:rPr>
          <w:rFonts w:ascii="Times New Roman" w:hAnsi="Times New Roman" w:cs="Times New Roman"/>
          <w:sz w:val="24"/>
          <w:szCs w:val="24"/>
        </w:rPr>
        <w:t xml:space="preserve">of these averages across lists </w:t>
      </w:r>
      <w:r w:rsidR="00C76727">
        <w:rPr>
          <w:rFonts w:ascii="Times New Roman" w:hAnsi="Times New Roman" w:cs="Times New Roman"/>
          <w:sz w:val="24"/>
          <w:szCs w:val="24"/>
        </w:rPr>
        <w:t xml:space="preserve">were </w:t>
      </w:r>
      <w:r w:rsidR="007F446F">
        <w:rPr>
          <w:rFonts w:ascii="Times New Roman" w:hAnsi="Times New Roman" w:cs="Times New Roman"/>
          <w:sz w:val="24"/>
          <w:szCs w:val="24"/>
        </w:rPr>
        <w:t xml:space="preserve">relatively </w:t>
      </w:r>
      <w:r w:rsidR="00C76727">
        <w:rPr>
          <w:rFonts w:ascii="Times New Roman" w:hAnsi="Times New Roman" w:cs="Times New Roman"/>
          <w:sz w:val="24"/>
          <w:szCs w:val="24"/>
        </w:rPr>
        <w:t xml:space="preserve">small for each of the three climate variables (AET </w:t>
      </w:r>
      <w:r w:rsidR="007F446F">
        <w:rPr>
          <w:rFonts w:ascii="Times New Roman" w:hAnsi="Times New Roman" w:cs="Times New Roman"/>
          <w:sz w:val="24"/>
          <w:szCs w:val="24"/>
        </w:rPr>
        <w:t>mean S</w:t>
      </w:r>
      <w:r w:rsidR="00C76727">
        <w:rPr>
          <w:rFonts w:ascii="Times New Roman" w:hAnsi="Times New Roman" w:cs="Times New Roman"/>
          <w:sz w:val="24"/>
          <w:szCs w:val="24"/>
        </w:rPr>
        <w:t>D = 2.12</w:t>
      </w:r>
      <w:r w:rsidR="007F446F">
        <w:rPr>
          <w:rFonts w:ascii="Times New Roman" w:hAnsi="Times New Roman" w:cs="Times New Roman"/>
          <w:sz w:val="24"/>
          <w:szCs w:val="24"/>
        </w:rPr>
        <w:t>;</w:t>
      </w:r>
      <w:r w:rsidR="00C76727">
        <w:rPr>
          <w:rFonts w:ascii="Times New Roman" w:hAnsi="Times New Roman" w:cs="Times New Roman"/>
          <w:sz w:val="24"/>
          <w:szCs w:val="24"/>
        </w:rPr>
        <w:t xml:space="preserve"> </w:t>
      </w:r>
      <w:proofErr w:type="spellStart"/>
      <w:r w:rsidR="00C76727">
        <w:rPr>
          <w:rFonts w:ascii="Times New Roman" w:hAnsi="Times New Roman" w:cs="Times New Roman"/>
          <w:sz w:val="24"/>
          <w:szCs w:val="24"/>
        </w:rPr>
        <w:t>T</w:t>
      </w:r>
      <w:r w:rsidR="00C76727">
        <w:rPr>
          <w:rFonts w:ascii="Times New Roman" w:hAnsi="Times New Roman" w:cs="Times New Roman"/>
          <w:sz w:val="24"/>
          <w:szCs w:val="24"/>
          <w:vertAlign w:val="subscript"/>
        </w:rPr>
        <w:t>min</w:t>
      </w:r>
      <w:proofErr w:type="spellEnd"/>
      <w:r w:rsidR="00C76727">
        <w:rPr>
          <w:rFonts w:ascii="Times New Roman" w:hAnsi="Times New Roman" w:cs="Times New Roman"/>
          <w:sz w:val="24"/>
          <w:szCs w:val="24"/>
        </w:rPr>
        <w:t xml:space="preserve"> </w:t>
      </w:r>
      <w:r w:rsidR="007F446F">
        <w:rPr>
          <w:rFonts w:ascii="Times New Roman" w:hAnsi="Times New Roman" w:cs="Times New Roman"/>
          <w:sz w:val="24"/>
          <w:szCs w:val="24"/>
        </w:rPr>
        <w:t xml:space="preserve">mean </w:t>
      </w:r>
      <w:r w:rsidR="00C76727">
        <w:rPr>
          <w:rFonts w:ascii="Times New Roman" w:hAnsi="Times New Roman" w:cs="Times New Roman"/>
          <w:sz w:val="24"/>
          <w:szCs w:val="24"/>
        </w:rPr>
        <w:t>SD = 0.17</w:t>
      </w:r>
      <w:r w:rsidR="007F446F">
        <w:rPr>
          <w:rFonts w:ascii="Times New Roman" w:hAnsi="Times New Roman" w:cs="Times New Roman"/>
          <w:sz w:val="24"/>
          <w:szCs w:val="24"/>
        </w:rPr>
        <w:t>;</w:t>
      </w:r>
      <w:r w:rsidR="00C76727">
        <w:rPr>
          <w:rFonts w:ascii="Times New Roman" w:hAnsi="Times New Roman" w:cs="Times New Roman"/>
          <w:sz w:val="24"/>
          <w:szCs w:val="24"/>
        </w:rPr>
        <w:t xml:space="preserve"> </w:t>
      </w:r>
      <w:proofErr w:type="spellStart"/>
      <w:r w:rsidR="00C76727">
        <w:rPr>
          <w:rFonts w:ascii="Times New Roman" w:hAnsi="Times New Roman" w:cs="Times New Roman"/>
          <w:sz w:val="24"/>
          <w:szCs w:val="24"/>
        </w:rPr>
        <w:t>T</w:t>
      </w:r>
      <w:r w:rsidR="00C76727">
        <w:rPr>
          <w:rFonts w:ascii="Times New Roman" w:hAnsi="Times New Roman" w:cs="Times New Roman"/>
          <w:sz w:val="24"/>
          <w:szCs w:val="24"/>
          <w:vertAlign w:val="subscript"/>
        </w:rPr>
        <w:t>max</w:t>
      </w:r>
      <w:proofErr w:type="spellEnd"/>
      <w:r w:rsidR="00C76727">
        <w:rPr>
          <w:rFonts w:ascii="Times New Roman" w:hAnsi="Times New Roman" w:cs="Times New Roman"/>
          <w:sz w:val="24"/>
          <w:szCs w:val="24"/>
        </w:rPr>
        <w:t xml:space="preserve"> </w:t>
      </w:r>
      <w:r w:rsidR="007F446F">
        <w:rPr>
          <w:rFonts w:ascii="Times New Roman" w:hAnsi="Times New Roman" w:cs="Times New Roman"/>
          <w:sz w:val="24"/>
          <w:szCs w:val="24"/>
        </w:rPr>
        <w:t xml:space="preserve">mean </w:t>
      </w:r>
      <w:r w:rsidR="00C76727">
        <w:rPr>
          <w:rFonts w:ascii="Times New Roman" w:hAnsi="Times New Roman" w:cs="Times New Roman"/>
          <w:sz w:val="24"/>
          <w:szCs w:val="24"/>
        </w:rPr>
        <w:t>SD</w:t>
      </w:r>
      <w:r w:rsidR="00C76727">
        <w:rPr>
          <w:rFonts w:ascii="Times New Roman" w:hAnsi="Times New Roman" w:cs="Times New Roman"/>
          <w:sz w:val="24"/>
          <w:szCs w:val="24"/>
          <w:vertAlign w:val="subscript"/>
        </w:rPr>
        <w:t xml:space="preserve"> </w:t>
      </w:r>
      <w:r w:rsidR="00C76727">
        <w:rPr>
          <w:rFonts w:ascii="Times New Roman" w:hAnsi="Times New Roman" w:cs="Times New Roman"/>
          <w:sz w:val="24"/>
          <w:szCs w:val="24"/>
        </w:rPr>
        <w:t>= 0.26), indicating that the climatic variation within our larger sites—from which our lists were constructed—was relatively small.</w:t>
      </w:r>
    </w:p>
    <w:p w14:paraId="0E358888" w14:textId="6912F7F8" w:rsidR="00B0394E" w:rsidRDefault="00294CF3" w:rsidP="00B0394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AET is an estimate of the water available for plant growth; it is a function of precipitation and temperature, and is more biologically relevant than raw precipitation estimates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{"citationID":"kt9DsUBL","properties":{"formattedCitation":"(Stephenson 1998, Rapacciuolo et al. 2014)","plainCitation":"(Stephenson 1998, Rapacciuolo et al. 2014)"},"citationItems":[{"id":22089,"uris":["http://zotero.org/users/32556/items/NC8AQNJD"],"uri":["http://zotero.org/users/32556/items/NC8AQNJD"],"itemData":{"id":22089,"type":"article-journal","title":"Actual evapotranspiration and deficit: biologically meaningful correlates of vegetation distribution across spatial scales","container-title":"Journal of Biogeography","page":"855–870","volume":"25","issue":"5","source":"Google Scholar","shortTitle":"Actual evapotranspiration and deficit","author":[{"family":"Stephenson","given":"Nathan"}],"issued":{"date-parts":[["1998"]]}}},{"id":103,"uris":["http://zotero.org/users/32556/items/EBCSA79K"],"uri":["http://zotero.org/users/32556/items/EBCSA79K"],"itemData":{"id":103,"type":"article-journal","title":"Beyond a warming fingerprint: individualistic biogeographic responses to heterogeneous climate change in California","container-title":"Global Change Biology","page":"n/a-n/a","source":"Wiley Online Library","abstract":"Understanding recent biogeographic responses to climate change is fundamental for improving our predictions of likely future responses and guiding conservation planning at both local and global scales. Studies of observed biogeographic responses to 20th century climate change have principally examined effects related to ubiquitous increases in temperature – collectively termed a warming fingerprint. Although the importance of changes in other aspects of climate – particularly precipitation and water availability – is widely acknowledged from a theoretical standpoint and supported by paleontological evidence, we lack a practical understanding of how these changes interact with temperature to drive biogeographic responses. Further complicating matters, differences in life history and ecological attributes may lead species to respond differently to the same changes in climate. Here, we examine whether recent biogeographic patterns across California are consistent with a warming fingerprint. We describe how various components of climate have changed regionally in California during the 20th century and review empirical evidence of biogeographic responses to these changes, particularly elevational range shifts. Many responses to climate change do not appear to be consistent with a warming fingerprint, with downslope shifts in elevation being as common as upslope shifts across a number of taxa and many demographic and community responses being inconsistent with upslope shifts. We identify a number of potential direct and indirect mechanisms for these responses, including the influence of aspects of climate change other than temperature (e.g., the shifting seasonal balance of energy and water availability), differences in each taxon's sensitivity to climate change, trophic interactions, and land-use change. Finally, we highlight the need to move beyond a warming fingerprint in studies of biogeographic responses by considering a more multifaceted view of climate, emphasizing local-scale effects, and including a priori knowledge of relevant natural history for the taxa and regions under study.","DOI":"10.1111/gcb.12638","ISSN":"1365-2486","shortTitle":"Beyond a warming fingerprint","journalAbbreviation":"Glob Change Biol","language":"en","author":[{"family":"Rapacciuolo","given":"Giovanni"},{"family":"Maher","given":"Sean P."},{"family":"Schneider","given":"Adam C."},{"family":"Hammond","given":"Talisin T."},{"family":"Jabis","given":"Meredith D."},{"family":"Walsh","given":"Rachel E."},{"family":"Iknayan","given":"Kelly J."},{"family":"Walden","given":"Genevieve K."},{"family":"Oldfather","given":"Meagan F."},{"family":"Ackerly","given":"David D."},{"family":"Beissinger","given":"Steven R."}],"issued":{"date-parts":[["2014",6,1]]}}}],"schema":"https://github.com/citation-style-language/schema/raw/master/csl-citation.json"} </w:instrText>
      </w:r>
      <w:r>
        <w:rPr>
          <w:rFonts w:ascii="Times New Roman" w:hAnsi="Times New Roman" w:cs="Times New Roman"/>
          <w:sz w:val="24"/>
          <w:szCs w:val="24"/>
        </w:rPr>
        <w:fldChar w:fldCharType="separate"/>
      </w:r>
      <w:r w:rsidRPr="00294CF3">
        <w:rPr>
          <w:rFonts w:ascii="Times New Roman" w:hAnsi="Times New Roman" w:cs="Times New Roman"/>
          <w:sz w:val="24"/>
        </w:rPr>
        <w:t>(Stephenson 1998, Rapacciuolo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Additionally, historical descriptions of the distribution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indicate that the species primarily occurs in arid and s</w:t>
      </w:r>
      <w:r w:rsidR="00E06F85">
        <w:rPr>
          <w:rFonts w:ascii="Times New Roman" w:hAnsi="Times New Roman" w:cs="Times New Roman"/>
          <w:sz w:val="24"/>
          <w:szCs w:val="24"/>
        </w:rPr>
        <w:t>emi-arid climates of the southwe</w:t>
      </w:r>
      <w:r>
        <w:rPr>
          <w:rFonts w:ascii="Times New Roman" w:hAnsi="Times New Roman" w:cs="Times New Roman"/>
          <w:sz w:val="24"/>
          <w:szCs w:val="24"/>
        </w:rPr>
        <w:t xml:space="preserve">stern and </w:t>
      </w:r>
      <w:r w:rsidR="00B0394E">
        <w:rPr>
          <w:rFonts w:ascii="Times New Roman" w:hAnsi="Times New Roman" w:cs="Times New Roman"/>
          <w:sz w:val="24"/>
          <w:szCs w:val="24"/>
        </w:rPr>
        <w:t>Rocky Mountain regions of the</w:t>
      </w:r>
      <w:r>
        <w:rPr>
          <w:rFonts w:ascii="Times New Roman" w:hAnsi="Times New Roman" w:cs="Times New Roman"/>
          <w:sz w:val="24"/>
          <w:szCs w:val="24"/>
        </w:rPr>
        <w:t xml:space="preserve"> US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{"citationID":"197kjl4bc7","properties":{"formattedCitation":"(Wallis 1955)","plainCitation":"(Wallis 1955)"},"citationItems":[{"id":21853,"uris":["http://zotero.org/users/32556/items/KD7F4BTI"],"uri":["http://zotero.org/users/32556/items/KD7F4BTI"],"itemData":{"id":21853,"type":"book","title":"Ecological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L."}],"issued":{"date-parts":[["1955"]]},"accessed":{"date-parts":[["2013",2,25]]}}}],"schema":"https://github.com/citation-style-language/schema/raw/master/csl-citation.json"} </w:instrText>
      </w:r>
      <w:r>
        <w:rPr>
          <w:rFonts w:ascii="Times New Roman" w:hAnsi="Times New Roman" w:cs="Times New Roman"/>
          <w:sz w:val="24"/>
          <w:szCs w:val="24"/>
        </w:rPr>
        <w:fldChar w:fldCharType="separate"/>
      </w:r>
      <w:r w:rsidRPr="00294CF3">
        <w:rPr>
          <w:rFonts w:ascii="Times New Roman" w:hAnsi="Times New Roman" w:cs="Times New Roman"/>
          <w:sz w:val="24"/>
        </w:rPr>
        <w:t>(Wallis 1955)</w:t>
      </w:r>
      <w:r>
        <w:rPr>
          <w:rFonts w:ascii="Times New Roman" w:hAnsi="Times New Roman" w:cs="Times New Roman"/>
          <w:sz w:val="24"/>
          <w:szCs w:val="24"/>
        </w:rPr>
        <w:fldChar w:fldCharType="end"/>
      </w:r>
      <w:r>
        <w:rPr>
          <w:rFonts w:ascii="Times New Roman" w:hAnsi="Times New Roman" w:cs="Times New Roman"/>
          <w:sz w:val="24"/>
          <w:szCs w:val="24"/>
        </w:rPr>
        <w:t xml:space="preserve">, which would be captured by </w:t>
      </w:r>
      <w:r>
        <w:rPr>
          <w:rFonts w:ascii="Times New Roman" w:hAnsi="Times New Roman" w:cs="Times New Roman"/>
          <w:sz w:val="24"/>
          <w:szCs w:val="24"/>
        </w:rPr>
        <w:lastRenderedPageBreak/>
        <w:t xml:space="preserve">estimates of AET. We also considered incorporating </w:t>
      </w:r>
      <w:r w:rsidR="00D46C42">
        <w:rPr>
          <w:rFonts w:ascii="Times New Roman" w:hAnsi="Times New Roman" w:cs="Times New Roman"/>
          <w:sz w:val="24"/>
          <w:szCs w:val="24"/>
        </w:rPr>
        <w:t xml:space="preserve">estimates of </w:t>
      </w:r>
      <w:r>
        <w:rPr>
          <w:rFonts w:ascii="Times New Roman" w:hAnsi="Times New Roman" w:cs="Times New Roman"/>
          <w:sz w:val="24"/>
          <w:szCs w:val="24"/>
        </w:rPr>
        <w:t xml:space="preserve">climate water deficit (CWD); however, AET and CWD were highly negatively correlated within our data set (Fig. A1, Appendix A). </w:t>
      </w:r>
    </w:p>
    <w:p w14:paraId="02FFAE45" w14:textId="17BFC288" w:rsidR="00F929CF" w:rsidRDefault="00B0394E" w:rsidP="0003333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included annual </w:t>
      </w:r>
      <w:proofErr w:type="spellStart"/>
      <w:r w:rsidR="00294CF3">
        <w:rPr>
          <w:rFonts w:ascii="Times New Roman" w:hAnsi="Times New Roman" w:cs="Times New Roman"/>
          <w:sz w:val="24"/>
          <w:szCs w:val="24"/>
        </w:rPr>
        <w:t>T</w:t>
      </w:r>
      <w:r w:rsidR="00294CF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because the prevailing hypothesis explaining the emergence of Zebra Chip Disease is that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w:t>
      </w:r>
      <w:r w:rsidR="00C76727">
        <w:rPr>
          <w:rFonts w:ascii="Times New Roman" w:hAnsi="Times New Roman" w:cs="Times New Roman"/>
          <w:sz w:val="24"/>
          <w:szCs w:val="24"/>
        </w:rPr>
        <w:t>at t</w:t>
      </w:r>
      <w:r>
        <w:rPr>
          <w:rFonts w:ascii="Times New Roman" w:hAnsi="Times New Roman" w:cs="Times New Roman"/>
          <w:sz w:val="24"/>
          <w:szCs w:val="24"/>
        </w:rPr>
        <w:t xml:space="preserve">he northern </w:t>
      </w:r>
      <w:r w:rsidR="00C76727">
        <w:rPr>
          <w:rFonts w:ascii="Times New Roman" w:hAnsi="Times New Roman" w:cs="Times New Roman"/>
          <w:sz w:val="24"/>
          <w:szCs w:val="24"/>
        </w:rPr>
        <w:t xml:space="preserve">limits of the species </w:t>
      </w:r>
      <w:r>
        <w:rPr>
          <w:rFonts w:ascii="Times New Roman" w:hAnsi="Times New Roman" w:cs="Times New Roman"/>
          <w:sz w:val="24"/>
          <w:szCs w:val="24"/>
        </w:rPr>
        <w:t>range have increased due to greater overwintering survival</w:t>
      </w:r>
      <w:r w:rsidR="00C76727">
        <w:rPr>
          <w:rFonts w:ascii="Times New Roman" w:hAnsi="Times New Roman" w:cs="Times New Roman"/>
          <w:sz w:val="24"/>
          <w:szCs w:val="24"/>
        </w:rPr>
        <w:t xml:space="preserve"> </w:t>
      </w:r>
      <w:r w:rsidR="00C76727">
        <w:rPr>
          <w:rFonts w:ascii="Times New Roman" w:hAnsi="Times New Roman" w:cs="Times New Roman"/>
          <w:sz w:val="24"/>
          <w:szCs w:val="24"/>
        </w:rPr>
        <w:fldChar w:fldCharType="begin"/>
      </w:r>
      <w:r w:rsidR="00C76727">
        <w:rPr>
          <w:rFonts w:ascii="Times New Roman" w:hAnsi="Times New Roman" w:cs="Times New Roman"/>
          <w:sz w:val="24"/>
          <w:szCs w:val="24"/>
        </w:rPr>
        <w:instrText xml:space="preserve"> ADDIN ZOTERO_ITEM CSL_CITATION {"citationID":"1holtn4cpe","properties":{"formattedCitation":"(Wallis 1955, Horton et al. 2015)","plainCitation":"(Wallis 1955, Horton et al. 2015)"},"citationItems":[{"id":21853,"uris":["http://zotero.org/users/32556/items/KD7F4BTI"],"uri":["http://zotero.org/users/32556/items/KD7F4BTI"],"itemData":{"id":21853,"type":"book","title":"Ecological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C76727">
        <w:rPr>
          <w:rFonts w:ascii="Times New Roman" w:hAnsi="Times New Roman" w:cs="Times New Roman"/>
          <w:sz w:val="24"/>
          <w:szCs w:val="24"/>
        </w:rPr>
        <w:fldChar w:fldCharType="separate"/>
      </w:r>
      <w:r w:rsidR="00C76727" w:rsidRPr="0003333C">
        <w:rPr>
          <w:rFonts w:ascii="Times New Roman" w:hAnsi="Times New Roman" w:cs="Times New Roman"/>
          <w:sz w:val="24"/>
        </w:rPr>
        <w:t>(Wallis 1955, Horton et al. 2015)</w:t>
      </w:r>
      <w:r w:rsidR="00C76727">
        <w:rPr>
          <w:rFonts w:ascii="Times New Roman" w:hAnsi="Times New Roman" w:cs="Times New Roman"/>
          <w:sz w:val="24"/>
          <w:szCs w:val="24"/>
        </w:rPr>
        <w:fldChar w:fldCharType="end"/>
      </w:r>
      <w:r>
        <w:rPr>
          <w:rFonts w:ascii="Times New Roman" w:hAnsi="Times New Roman" w:cs="Times New Roman"/>
          <w:sz w:val="24"/>
          <w:szCs w:val="24"/>
        </w:rPr>
        <w:t>. If true, the</w:t>
      </w:r>
      <w:r w:rsidR="00C76727">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occupancy should be positively associated with</w:t>
      </w:r>
      <w:r w:rsidR="00D46C42">
        <w:rPr>
          <w:rFonts w:ascii="Times New Roman" w:hAnsi="Times New Roman" w:cs="Times New Roman"/>
          <w:sz w:val="24"/>
          <w:szCs w:val="24"/>
        </w:rPr>
        <w:t xml:space="preserve"> annual</w:t>
      </w:r>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Finally, we included annual </w:t>
      </w:r>
      <w:proofErr w:type="spellStart"/>
      <w:r>
        <w:rPr>
          <w:rFonts w:ascii="Times New Roman" w:hAnsi="Times New Roman" w:cs="Times New Roman"/>
          <w:sz w:val="24"/>
          <w:szCs w:val="24"/>
        </w:rPr>
        <w:t>T</w:t>
      </w:r>
      <w:r>
        <w:rPr>
          <w:rFonts w:ascii="Times New Roman" w:hAnsi="Times New Roman" w:cs="Times New Roman"/>
          <w:sz w:val="24"/>
          <w:szCs w:val="24"/>
          <w:vertAlign w:val="subscript"/>
        </w:rPr>
        <w:t>max</w:t>
      </w:r>
      <w:proofErr w:type="spellEnd"/>
      <w:r>
        <w:rPr>
          <w:rFonts w:ascii="Times New Roman" w:hAnsi="Times New Roman" w:cs="Times New Roman"/>
          <w:sz w:val="24"/>
          <w:szCs w:val="24"/>
        </w:rPr>
        <w:t xml:space="preserve"> because of historical descriptions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phenology suggesting that southern populations are extirpated due to high summer temperatures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{"citationID":"2aacvm2h6l","properties":{"formattedCitation":"(Wallis 1955)","plainCitation":"(Wallis 1955)"},"citationItems":[{"id":21853,"uris":["http://zotero.org/users/32556/items/KD7F4BTI"],"uri":["http://zotero.org/users/32556/items/KD7F4BTI"],"itemData":{"id":21853,"type":"book","title":"Ecological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L."}],"issued":{"date-parts":[["1955"]]},"accessed":{"date-parts":[["2013",2,25]]}}}],"schema":"https://github.com/citation-style-language/schema/raw/master/csl-citation.json"} </w:instrText>
      </w:r>
      <w:r>
        <w:rPr>
          <w:rFonts w:ascii="Times New Roman" w:hAnsi="Times New Roman" w:cs="Times New Roman"/>
          <w:sz w:val="24"/>
          <w:szCs w:val="24"/>
        </w:rPr>
        <w:fldChar w:fldCharType="separate"/>
      </w:r>
      <w:r w:rsidRPr="00B0394E">
        <w:rPr>
          <w:rFonts w:ascii="Times New Roman" w:hAnsi="Times New Roman" w:cs="Times New Roman"/>
          <w:sz w:val="24"/>
        </w:rPr>
        <w:t>(Wallis 1955)</w:t>
      </w:r>
      <w:r>
        <w:rPr>
          <w:rFonts w:ascii="Times New Roman" w:hAnsi="Times New Roman" w:cs="Times New Roman"/>
          <w:sz w:val="24"/>
          <w:szCs w:val="24"/>
        </w:rPr>
        <w:fldChar w:fldCharType="end"/>
      </w:r>
      <w:r>
        <w:rPr>
          <w:rFonts w:ascii="Times New Roman" w:hAnsi="Times New Roman" w:cs="Times New Roman"/>
          <w:sz w:val="24"/>
          <w:szCs w:val="24"/>
        </w:rPr>
        <w:t>.</w:t>
      </w:r>
      <w:r w:rsidR="00F929CF">
        <w:rPr>
          <w:rFonts w:ascii="Times New Roman" w:hAnsi="Times New Roman" w:cs="Times New Roman"/>
          <w:sz w:val="24"/>
          <w:szCs w:val="24"/>
        </w:rPr>
        <w:tab/>
      </w:r>
      <w:r w:rsidR="0010340C">
        <w:rPr>
          <w:rFonts w:ascii="Times New Roman" w:hAnsi="Times New Roman" w:cs="Times New Roman"/>
          <w:sz w:val="24"/>
          <w:szCs w:val="24"/>
        </w:rPr>
        <w:t xml:space="preserve"> </w:t>
      </w:r>
    </w:p>
    <w:p w14:paraId="25CD4DF5" w14:textId="77777777" w:rsidR="00B850CF" w:rsidRDefault="00B850CF" w:rsidP="00523D9F">
      <w:pPr>
        <w:spacing w:after="0" w:line="480" w:lineRule="auto"/>
        <w:outlineLvl w:val="0"/>
        <w:rPr>
          <w:rFonts w:ascii="Times New Roman" w:hAnsi="Times New Roman" w:cs="Times New Roman"/>
          <w:sz w:val="24"/>
          <w:szCs w:val="24"/>
        </w:rPr>
      </w:pPr>
      <w:r>
        <w:rPr>
          <w:rFonts w:ascii="Times New Roman" w:hAnsi="Times New Roman" w:cs="Times New Roman"/>
          <w:i/>
          <w:sz w:val="24"/>
          <w:szCs w:val="24"/>
        </w:rPr>
        <w:t>Statistical analyses</w:t>
      </w:r>
    </w:p>
    <w:p w14:paraId="0693FA72" w14:textId="3D6B165C" w:rsidR="00B850CF" w:rsidRDefault="00B850CF" w:rsidP="0003333C">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043E8">
        <w:rPr>
          <w:rFonts w:ascii="Times New Roman" w:hAnsi="Times New Roman" w:cs="Times New Roman"/>
          <w:sz w:val="24"/>
          <w:szCs w:val="24"/>
        </w:rPr>
        <w:t xml:space="preserve">We modeled </w:t>
      </w:r>
      <w:r w:rsidR="00D043E8">
        <w:rPr>
          <w:rFonts w:ascii="Times New Roman" w:hAnsi="Times New Roman" w:cs="Times New Roman"/>
          <w:i/>
          <w:sz w:val="24"/>
          <w:szCs w:val="24"/>
        </w:rPr>
        <w:t xml:space="preserve">B. </w:t>
      </w:r>
      <w:proofErr w:type="spellStart"/>
      <w:r w:rsidR="00D043E8">
        <w:rPr>
          <w:rFonts w:ascii="Times New Roman" w:hAnsi="Times New Roman" w:cs="Times New Roman"/>
          <w:i/>
          <w:sz w:val="24"/>
          <w:szCs w:val="24"/>
        </w:rPr>
        <w:t>cockerelli</w:t>
      </w:r>
      <w:proofErr w:type="spellEnd"/>
      <w:r w:rsidR="00D043E8">
        <w:rPr>
          <w:rFonts w:ascii="Times New Roman" w:hAnsi="Times New Roman" w:cs="Times New Roman"/>
          <w:sz w:val="24"/>
          <w:szCs w:val="24"/>
        </w:rPr>
        <w:t xml:space="preserve"> </w:t>
      </w:r>
      <w:r w:rsidR="000D1629">
        <w:rPr>
          <w:rFonts w:ascii="Times New Roman" w:hAnsi="Times New Roman" w:cs="Times New Roman"/>
          <w:sz w:val="24"/>
          <w:szCs w:val="24"/>
        </w:rPr>
        <w:t>occupancy</w:t>
      </w:r>
      <w:r w:rsidR="00D043E8">
        <w:rPr>
          <w:rFonts w:ascii="Times New Roman" w:hAnsi="Times New Roman" w:cs="Times New Roman"/>
          <w:sz w:val="24"/>
          <w:szCs w:val="24"/>
        </w:rPr>
        <w:t xml:space="preserve"> using two model</w:t>
      </w:r>
      <w:r w:rsidR="00173EF5">
        <w:rPr>
          <w:rFonts w:ascii="Times New Roman" w:hAnsi="Times New Roman" w:cs="Times New Roman"/>
          <w:sz w:val="24"/>
          <w:szCs w:val="24"/>
        </w:rPr>
        <w:t xml:space="preserve"> structures</w:t>
      </w:r>
      <w:r w:rsidR="00D043E8">
        <w:rPr>
          <w:rFonts w:ascii="Times New Roman" w:hAnsi="Times New Roman" w:cs="Times New Roman"/>
          <w:sz w:val="24"/>
          <w:szCs w:val="24"/>
        </w:rPr>
        <w:t>: a binomial generalized linear mixed-effects model (GLMM)</w:t>
      </w:r>
      <w:r w:rsidR="009C40F7">
        <w:rPr>
          <w:rFonts w:ascii="Times New Roman" w:hAnsi="Times New Roman" w:cs="Times New Roman"/>
          <w:sz w:val="24"/>
          <w:szCs w:val="24"/>
        </w:rPr>
        <w:t xml:space="preserve"> and a hierarchical </w:t>
      </w:r>
      <w:r w:rsidR="00523D9F">
        <w:rPr>
          <w:rFonts w:ascii="Times New Roman" w:hAnsi="Times New Roman" w:cs="Times New Roman"/>
          <w:sz w:val="24"/>
          <w:szCs w:val="24"/>
        </w:rPr>
        <w:t xml:space="preserve">occupancy model as described in </w:t>
      </w:r>
      <w:r w:rsidR="00173EF5">
        <w:rPr>
          <w:rFonts w:ascii="Times New Roman" w:hAnsi="Times New Roman" w:cs="Times New Roman"/>
          <w:sz w:val="24"/>
          <w:szCs w:val="24"/>
        </w:rPr>
        <w:fldChar w:fldCharType="begin"/>
      </w:r>
      <w:r w:rsidR="00173EF5">
        <w:rPr>
          <w:rFonts w:ascii="Times New Roman" w:hAnsi="Times New Roman" w:cs="Times New Roman"/>
          <w:sz w:val="24"/>
          <w:szCs w:val="24"/>
        </w:rPr>
        <w:instrText xml:space="preserve"> ADDIN ZOTERO_ITEM CSL_CITATION {"citationID":"ukphq8pf0","properties":{"formattedCitation":"{\\rtf (Royle and K\\uc0\\u233{}ry 2007)}","plainCitation":"(Royle and Kéry 2007)"},"citationItems":[{"id":22128,"uris":["http://zotero.org/users/32556/items/H6KSMCMJ"],"uri":["http://zotero.org/users/32556/items/H6KSMCMJ"],"itemData":{"id":22128,"type":"article-journal","title":"A Bayesian state-space formulation of dynamic occupancy models","container-title":"Ecology","page":"1813–1823","volume":"88","issue":"7","author":[{"family":"Royle","given":"J Andrew"},{"family":"Kéry","given":"Marc"}],"issued":{"date-parts":[["2007"]]}}}],"schema":"https://github.com/citation-style-language/schema/raw/master/csl-citation.json"} </w:instrText>
      </w:r>
      <w:r w:rsidR="00173EF5">
        <w:rPr>
          <w:rFonts w:ascii="Times New Roman" w:hAnsi="Times New Roman" w:cs="Times New Roman"/>
          <w:sz w:val="24"/>
          <w:szCs w:val="24"/>
        </w:rPr>
        <w:fldChar w:fldCharType="separate"/>
      </w:r>
      <w:r w:rsidR="00173EF5" w:rsidRPr="00173EF5">
        <w:rPr>
          <w:rFonts w:ascii="Times New Roman" w:hAnsi="Times New Roman" w:cs="Times New Roman"/>
          <w:sz w:val="24"/>
          <w:szCs w:val="24"/>
        </w:rPr>
        <w:t xml:space="preserve">Royle and Kéry </w:t>
      </w:r>
      <w:r w:rsidR="00173EF5">
        <w:rPr>
          <w:rFonts w:ascii="Times New Roman" w:hAnsi="Times New Roman" w:cs="Times New Roman"/>
          <w:sz w:val="24"/>
          <w:szCs w:val="24"/>
        </w:rPr>
        <w:t>(</w:t>
      </w:r>
      <w:r w:rsidR="00173EF5" w:rsidRPr="00173EF5">
        <w:rPr>
          <w:rFonts w:ascii="Times New Roman" w:hAnsi="Times New Roman" w:cs="Times New Roman"/>
          <w:sz w:val="24"/>
          <w:szCs w:val="24"/>
        </w:rPr>
        <w:t>2007)</w:t>
      </w:r>
      <w:r w:rsidR="00173EF5">
        <w:rPr>
          <w:rFonts w:ascii="Times New Roman" w:hAnsi="Times New Roman" w:cs="Times New Roman"/>
          <w:sz w:val="24"/>
          <w:szCs w:val="24"/>
        </w:rPr>
        <w:fldChar w:fldCharType="end"/>
      </w:r>
      <w:r w:rsidR="004C189B">
        <w:rPr>
          <w:rFonts w:ascii="Times New Roman" w:hAnsi="Times New Roman" w:cs="Times New Roman"/>
          <w:sz w:val="24"/>
          <w:szCs w:val="24"/>
        </w:rPr>
        <w:t>.</w:t>
      </w:r>
      <w:r w:rsidR="00173EF5">
        <w:rPr>
          <w:rFonts w:ascii="Times New Roman" w:hAnsi="Times New Roman" w:cs="Times New Roman"/>
          <w:sz w:val="24"/>
          <w:szCs w:val="24"/>
        </w:rPr>
        <w:t xml:space="preserve"> In both models, we included the same covariates: list length, year collected, AET, </w:t>
      </w:r>
      <w:proofErr w:type="spellStart"/>
      <w:r w:rsidR="00173EF5">
        <w:rPr>
          <w:rFonts w:ascii="Times New Roman" w:hAnsi="Times New Roman" w:cs="Times New Roman"/>
          <w:sz w:val="24"/>
          <w:szCs w:val="24"/>
        </w:rPr>
        <w:t>T</w:t>
      </w:r>
      <w:r w:rsidR="00173EF5">
        <w:rPr>
          <w:rFonts w:ascii="Times New Roman" w:hAnsi="Times New Roman" w:cs="Times New Roman"/>
          <w:sz w:val="24"/>
          <w:szCs w:val="24"/>
          <w:vertAlign w:val="subscript"/>
        </w:rPr>
        <w:t>min</w:t>
      </w:r>
      <w:proofErr w:type="spellEnd"/>
      <w:r w:rsidR="00D46C42">
        <w:rPr>
          <w:rFonts w:ascii="Times New Roman" w:hAnsi="Times New Roman" w:cs="Times New Roman"/>
          <w:sz w:val="24"/>
          <w:szCs w:val="24"/>
        </w:rPr>
        <w:t>,</w:t>
      </w:r>
      <w:r w:rsidR="00173EF5">
        <w:rPr>
          <w:rFonts w:ascii="Times New Roman" w:hAnsi="Times New Roman" w:cs="Times New Roman"/>
          <w:sz w:val="24"/>
          <w:szCs w:val="24"/>
        </w:rPr>
        <w:t xml:space="preserve"> </w:t>
      </w:r>
      <w:proofErr w:type="spellStart"/>
      <w:r w:rsidR="00173EF5">
        <w:rPr>
          <w:rFonts w:ascii="Times New Roman" w:hAnsi="Times New Roman" w:cs="Times New Roman"/>
          <w:sz w:val="24"/>
          <w:szCs w:val="24"/>
        </w:rPr>
        <w:t>T</w:t>
      </w:r>
      <w:r w:rsidR="00173EF5">
        <w:rPr>
          <w:rFonts w:ascii="Times New Roman" w:hAnsi="Times New Roman" w:cs="Times New Roman"/>
          <w:sz w:val="24"/>
          <w:szCs w:val="24"/>
        </w:rPr>
        <w:softHyphen/>
      </w:r>
      <w:r w:rsidR="00173EF5">
        <w:rPr>
          <w:rFonts w:ascii="Times New Roman" w:hAnsi="Times New Roman" w:cs="Times New Roman"/>
          <w:sz w:val="24"/>
          <w:szCs w:val="24"/>
          <w:vertAlign w:val="subscript"/>
        </w:rPr>
        <w:t>max</w:t>
      </w:r>
      <w:proofErr w:type="spellEnd"/>
      <w:r w:rsidR="00D46C42">
        <w:rPr>
          <w:rFonts w:ascii="Times New Roman" w:hAnsi="Times New Roman" w:cs="Times New Roman"/>
          <w:sz w:val="24"/>
          <w:szCs w:val="24"/>
        </w:rPr>
        <w:t>, and a quadratic form for month collected</w:t>
      </w:r>
      <w:r w:rsidR="00173EF5">
        <w:rPr>
          <w:rFonts w:ascii="Times New Roman" w:hAnsi="Times New Roman" w:cs="Times New Roman"/>
          <w:sz w:val="24"/>
          <w:szCs w:val="24"/>
        </w:rPr>
        <w:t xml:space="preserve">. We also included the interaction </w:t>
      </w:r>
      <w:del w:id="44" w:author="Microsoft Office User" w:date="2016-06-17T18:42:00Z">
        <w:r w:rsidR="00173EF5" w:rsidDel="00A7039E">
          <w:rPr>
            <w:rFonts w:ascii="Times New Roman" w:hAnsi="Times New Roman" w:cs="Times New Roman"/>
            <w:sz w:val="24"/>
            <w:szCs w:val="24"/>
          </w:rPr>
          <w:delText xml:space="preserve">between </w:delText>
        </w:r>
        <w:r w:rsidR="00D043E8" w:rsidDel="00A7039E">
          <w:rPr>
            <w:rFonts w:ascii="Times New Roman" w:hAnsi="Times New Roman" w:cs="Times New Roman"/>
            <w:sz w:val="24"/>
            <w:szCs w:val="24"/>
          </w:rPr>
          <w:delText>list length x year</w:delText>
        </w:r>
      </w:del>
      <w:ins w:id="45" w:author="Microsoft Office User" w:date="2016-06-17T18:42:00Z">
        <w:r w:rsidR="00A7039E">
          <w:rPr>
            <w:rFonts w:ascii="Times New Roman" w:hAnsi="Times New Roman" w:cs="Times New Roman"/>
            <w:sz w:val="24"/>
            <w:szCs w:val="24"/>
          </w:rPr>
          <w:t>between the list length and year covariates</w:t>
        </w:r>
      </w:ins>
      <w:r w:rsidR="00D043E8">
        <w:rPr>
          <w:rFonts w:ascii="Times New Roman" w:hAnsi="Times New Roman" w:cs="Times New Roman"/>
          <w:sz w:val="24"/>
          <w:szCs w:val="24"/>
        </w:rPr>
        <w:t xml:space="preserve"> to correct for changes in the relationship between list length and </w:t>
      </w:r>
      <w:r w:rsidR="000D1629">
        <w:rPr>
          <w:rFonts w:ascii="Times New Roman" w:hAnsi="Times New Roman" w:cs="Times New Roman"/>
          <w:sz w:val="24"/>
          <w:szCs w:val="24"/>
        </w:rPr>
        <w:t>occupancy</w:t>
      </w:r>
      <w:r w:rsidR="00D043E8">
        <w:rPr>
          <w:rFonts w:ascii="Times New Roman" w:hAnsi="Times New Roman" w:cs="Times New Roman"/>
          <w:sz w:val="24"/>
          <w:szCs w:val="24"/>
        </w:rPr>
        <w:t xml:space="preserve"> over time, e.g., due to changing collecting and preserving technologies and collector expertise. </w:t>
      </w:r>
      <w:r w:rsidR="000D1629">
        <w:rPr>
          <w:rFonts w:ascii="Times New Roman" w:hAnsi="Times New Roman" w:cs="Times New Roman"/>
          <w:sz w:val="24"/>
          <w:szCs w:val="24"/>
        </w:rPr>
        <w:t xml:space="preserve">List length was natural log transformed </w:t>
      </w:r>
      <w:r w:rsidR="000D1629">
        <w:rPr>
          <w:rFonts w:ascii="Times New Roman" w:hAnsi="Times New Roman" w:cs="Times New Roman"/>
          <w:sz w:val="24"/>
          <w:szCs w:val="24"/>
        </w:rPr>
        <w:fldChar w:fldCharType="begin"/>
      </w:r>
      <w:r w:rsidR="000D1629">
        <w:rPr>
          <w:rFonts w:ascii="Times New Roman" w:hAnsi="Times New Roman" w:cs="Times New Roman"/>
          <w:sz w:val="24"/>
          <w:szCs w:val="24"/>
        </w:rPr>
        <w:instrText xml:space="preserve"> ADDIN ZOTERO_ITEM CSL_CITATION {"citationID":"283mglhj80","properties":{"formattedCitation":"(Szabo et al. 2010)","plainCitation":"(Szabo et al. 2010)"},"citationItems":[{"id":18759,"uris":["http://zotero.org/users/32556/items/AGD37BXA"],"uri":["http://zotero.org/users/32556/items/AGD37BXA"],"itemData":{"id":18759,"type":"article-journal","title":"Regional avian species declines estimated from volunteer-collected long-term data using List Length Analysis","container-title":"Ecological Applications","page":"2157-2169","volume":"20","issue":"8","source":"ESA Journals","abstract":"Long-term systematic population monitoring data sets are rare but are essential in identifying changes in species abundance. In contrast, community groups and natural history organizations have collected many species lists. These represent a large, untapped source of information on changes in abundance but are generally considered of little value. The major problem with using species lists to detect population changes is that the amount of effort used to obtain the list is often uncontrolled and usually unknown. It has been suggested that using the number of species on the list, the “list length,” can be a measure of effort. This paper significantly extends the utility of Franklin's approach using Bayesian logistic regression. We demonstrate the value of List Length Analysis to model changes in species prevalence (i.e., the proportion of lists on which the species occurs) using bird lists collected by a local bird club over 40 years around Brisbane, southeast Queensland, Australia. We estimate the magnitude and certainty of change for 269 bird species and calculate the probabilities that there have been declines and increases of given magnitudes. List Length Analysis confirmed suspected species declines and increases. This method is an important complement to systematically designed intensive monitoring schemes and provides a means of utilizing data that may otherwise be deemed useless. The results of List Length Analysis can be used for targeting species of conservation concern for listing purposes or for more intensive monitoring. While Bayesian methods are not essential for List Length Analysis, they can offer more flexibility in interrogating the data and are able to provide a range of parameters that are easy to interpret and can facilitate conservation listing and prioritization.","DOI":"10.1890/09-0877.1","ISSN":"1051-0761","journalAbbreviation":"Ecological Applications","author":[{"family":"Szabo","given":"Judit K."},{"family":"Vesk","given":"Peter A."},{"family":"Baxter","given":"Peter W. J."},{"family":"Possingham","given":"Hugh P."}],"issued":{"date-parts":[["2010",2,1]]}}}],"schema":"https://github.com/citation-style-language/schema/raw/master/csl-citation.json"} </w:instrText>
      </w:r>
      <w:r w:rsidR="000D1629">
        <w:rPr>
          <w:rFonts w:ascii="Times New Roman" w:hAnsi="Times New Roman" w:cs="Times New Roman"/>
          <w:sz w:val="24"/>
          <w:szCs w:val="24"/>
        </w:rPr>
        <w:fldChar w:fldCharType="separate"/>
      </w:r>
      <w:r w:rsidR="000D1629" w:rsidRPr="000D1629">
        <w:rPr>
          <w:rFonts w:ascii="Times New Roman" w:hAnsi="Times New Roman" w:cs="Times New Roman"/>
          <w:sz w:val="24"/>
        </w:rPr>
        <w:t>(Szabo et al. 2010)</w:t>
      </w:r>
      <w:r w:rsidR="000D1629">
        <w:rPr>
          <w:rFonts w:ascii="Times New Roman" w:hAnsi="Times New Roman" w:cs="Times New Roman"/>
          <w:sz w:val="24"/>
          <w:szCs w:val="24"/>
        </w:rPr>
        <w:fldChar w:fldCharType="end"/>
      </w:r>
      <w:r w:rsidR="000D1629">
        <w:rPr>
          <w:rFonts w:ascii="Times New Roman" w:hAnsi="Times New Roman" w:cs="Times New Roman"/>
          <w:sz w:val="24"/>
          <w:szCs w:val="24"/>
        </w:rPr>
        <w:t xml:space="preserve"> and all</w:t>
      </w:r>
      <w:r w:rsidR="00173EF5">
        <w:rPr>
          <w:rFonts w:ascii="Times New Roman" w:hAnsi="Times New Roman" w:cs="Times New Roman"/>
          <w:sz w:val="24"/>
          <w:szCs w:val="24"/>
        </w:rPr>
        <w:t xml:space="preserve"> continuous</w:t>
      </w:r>
      <w:r w:rsidR="000D1629">
        <w:rPr>
          <w:rFonts w:ascii="Times New Roman" w:hAnsi="Times New Roman" w:cs="Times New Roman"/>
          <w:sz w:val="24"/>
          <w:szCs w:val="24"/>
        </w:rPr>
        <w:t xml:space="preserve"> covariates were standardized around the mean</w:t>
      </w:r>
      <w:r w:rsidR="00D337F1">
        <w:rPr>
          <w:rFonts w:ascii="Times New Roman" w:hAnsi="Times New Roman" w:cs="Times New Roman"/>
          <w:sz w:val="24"/>
          <w:szCs w:val="24"/>
        </w:rPr>
        <w:t xml:space="preserve"> and divided by the standard deviation</w:t>
      </w:r>
      <w:r w:rsidR="000D1629">
        <w:rPr>
          <w:rFonts w:ascii="Times New Roman" w:hAnsi="Times New Roman" w:cs="Times New Roman"/>
          <w:sz w:val="24"/>
          <w:szCs w:val="24"/>
        </w:rPr>
        <w:t>. Spatial cell was included as a random effect in both models.</w:t>
      </w:r>
    </w:p>
    <w:p w14:paraId="75FBA2E7" w14:textId="53D99553" w:rsidR="000D1629" w:rsidRDefault="000D1629" w:rsidP="00D043E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w:t>
      </w:r>
      <w:r w:rsidR="00325B8B">
        <w:rPr>
          <w:rFonts w:ascii="Times New Roman" w:hAnsi="Times New Roman" w:cs="Times New Roman"/>
          <w:sz w:val="24"/>
          <w:szCs w:val="24"/>
        </w:rPr>
        <w:t>used</w:t>
      </w:r>
      <w:r>
        <w:rPr>
          <w:rFonts w:ascii="Times New Roman" w:hAnsi="Times New Roman" w:cs="Times New Roman"/>
          <w:sz w:val="24"/>
          <w:szCs w:val="24"/>
        </w:rPr>
        <w:t xml:space="preserve"> </w:t>
      </w:r>
      <w:r w:rsidR="00F1782D">
        <w:rPr>
          <w:rFonts w:ascii="Times New Roman" w:hAnsi="Times New Roman" w:cs="Times New Roman"/>
          <w:sz w:val="24"/>
          <w:szCs w:val="24"/>
        </w:rPr>
        <w:t>a</w:t>
      </w:r>
      <w:r w:rsidR="009E33A4">
        <w:rPr>
          <w:rFonts w:ascii="Times New Roman" w:hAnsi="Times New Roman" w:cs="Times New Roman"/>
          <w:sz w:val="24"/>
          <w:szCs w:val="24"/>
        </w:rPr>
        <w:t xml:space="preserve"> </w:t>
      </w:r>
      <w:r w:rsidR="00F1782D">
        <w:rPr>
          <w:rFonts w:ascii="Times New Roman" w:hAnsi="Times New Roman" w:cs="Times New Roman"/>
          <w:sz w:val="24"/>
          <w:szCs w:val="24"/>
        </w:rPr>
        <w:t>binomial</w:t>
      </w:r>
      <w:r>
        <w:rPr>
          <w:rFonts w:ascii="Times New Roman" w:hAnsi="Times New Roman" w:cs="Times New Roman"/>
          <w:sz w:val="24"/>
          <w:szCs w:val="24"/>
        </w:rPr>
        <w:t xml:space="preserve"> GLMM model based on previous simulations from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{"citationID":"srjqmc2re","properties":{"formattedCitation":"(Isaac et al. 2014)","plainCitation":"(Isaac et al. 2014)"},"citationItems":[{"id":674,"uris":["http://zotero.org/users/32556/items/GR3ZM5B8"],"uri":["http://zotero.org/users/32556/items/GR3ZM5B8"],"itemData":{"id":674,"type":"article-journal","title":"Statistics for citizen science: extracting signals of change from noisy ecological data","container-title":"Methods in Ecology and Evolution","page":"1052-1060","volume":"5","issue":"10","source":"Wiley Online Library","abstract":"* Policy-makers increasingly demand robust measures of biodiversity change over short time periods. Long-term monitoring schemes provide high-quality data, often on an annual basis, but are taxonomically and geographically restricted. By contrast, opportunistic biological records are relatively unstructured but vast in quantity. Recently, these data have been applied to increasingly elaborate science and policy questions, using a range of methods. At present, we lack a firm understanding of which methods, if any, are capable of delivering unbiased trend estimates on policy-relevant time-scales.\n\n\n* We identified a set of candidate methods that employ data filtering criteria and/or correction factors to deal with variation in recorder activity. We designed a computer simulation to compare the statistical properties of these methods under a suite of realistic data collection scenarios. We measured the Type I error rates of each method–scenario combination, as well as the power to detect genuine trends.\n\n\n* We found that simple methods produce biased trend estimates, and/or had low power. Most methods are robust to variation in sampling effort, but biases in spatial coverage, sampling effort per visit, and detectability, as well as turnover in community composition, all induced some methods to fail. No method was wholly unaffected by all forms of variation in recorder activity, although some performed well enough to be useful.\n\n\n* We warn against the use of simple methods. Sophisticated methods that model the data collection process offer the greatest potential to estimate timely trends, notably Frescalo and occupancy–detection models.\n\n\n* The potential of these methods and the value of opportunistic data would be further enhanced by assessing the validity of model assumptions and by capturing small amounts of information about sampling intensity at the point of data collection.","DOI":"10.1111/2041-210X.12254","ISSN":"2041-210X","shortTitle":"Statistics for citizen science","journalAbbreviation":"Methods Ecol Evol","language":"en","author":[{"family":"Isaac","given":"Nick J. B."},{"family":"Strien","given":"Arco J.","non-dropping-particle":"van"},{"family":"August","given":"Tom A."},{"family":"Zeeuw","given":"Marnix P.","non-dropping-particle":"de"},{"family":"Roy","given":"David B."}],"issued":{"date-parts":[["2014"]]}}}],"schema":"https://github.com/citation-style-language/schema/raw/master/csl-citation.json"} </w:instrText>
      </w:r>
      <w:r>
        <w:rPr>
          <w:rFonts w:ascii="Times New Roman" w:hAnsi="Times New Roman" w:cs="Times New Roman"/>
          <w:sz w:val="24"/>
          <w:szCs w:val="24"/>
        </w:rPr>
        <w:fldChar w:fldCharType="separate"/>
      </w:r>
      <w:r w:rsidRPr="000D1629">
        <w:rPr>
          <w:rFonts w:ascii="Times New Roman" w:hAnsi="Times New Roman" w:cs="Times New Roman"/>
          <w:sz w:val="24"/>
        </w:rPr>
        <w:t xml:space="preserve">Isaac et al. </w:t>
      </w:r>
      <w:r>
        <w:rPr>
          <w:rFonts w:ascii="Times New Roman" w:hAnsi="Times New Roman" w:cs="Times New Roman"/>
          <w:sz w:val="24"/>
        </w:rPr>
        <w:t>(</w:t>
      </w:r>
      <w:r w:rsidRPr="000D1629">
        <w:rPr>
          <w:rFonts w:ascii="Times New Roman" w:hAnsi="Times New Roman" w:cs="Times New Roman"/>
          <w:sz w:val="24"/>
        </w:rPr>
        <w:t>2014)</w:t>
      </w:r>
      <w:r>
        <w:rPr>
          <w:rFonts w:ascii="Times New Roman" w:hAnsi="Times New Roman" w:cs="Times New Roman"/>
          <w:sz w:val="24"/>
          <w:szCs w:val="24"/>
        </w:rPr>
        <w:fldChar w:fldCharType="end"/>
      </w:r>
      <w:r w:rsidR="00325B8B">
        <w:rPr>
          <w:rFonts w:ascii="Times New Roman" w:hAnsi="Times New Roman" w:cs="Times New Roman"/>
          <w:sz w:val="24"/>
          <w:szCs w:val="24"/>
        </w:rPr>
        <w:t>, who showed</w:t>
      </w:r>
      <w:r>
        <w:rPr>
          <w:rFonts w:ascii="Times New Roman" w:hAnsi="Times New Roman" w:cs="Times New Roman"/>
          <w:sz w:val="24"/>
          <w:szCs w:val="24"/>
        </w:rPr>
        <w:t xml:space="preserve"> that </w:t>
      </w:r>
      <w:r w:rsidR="00325B8B">
        <w:rPr>
          <w:rFonts w:ascii="Times New Roman" w:hAnsi="Times New Roman" w:cs="Times New Roman"/>
          <w:sz w:val="24"/>
          <w:szCs w:val="24"/>
        </w:rPr>
        <w:t>such model</w:t>
      </w:r>
      <w:r w:rsidR="009C40F7">
        <w:rPr>
          <w:rFonts w:ascii="Times New Roman" w:hAnsi="Times New Roman" w:cs="Times New Roman"/>
          <w:sz w:val="24"/>
          <w:szCs w:val="24"/>
        </w:rPr>
        <w:t>s—when including</w:t>
      </w:r>
      <w:r>
        <w:rPr>
          <w:rFonts w:ascii="Times New Roman" w:hAnsi="Times New Roman" w:cs="Times New Roman"/>
          <w:sz w:val="24"/>
          <w:szCs w:val="24"/>
        </w:rPr>
        <w:t xml:space="preserve"> list length </w:t>
      </w:r>
      <w:r w:rsidR="00325B8B">
        <w:rPr>
          <w:rFonts w:ascii="Times New Roman" w:hAnsi="Times New Roman" w:cs="Times New Roman"/>
          <w:sz w:val="24"/>
          <w:szCs w:val="24"/>
        </w:rPr>
        <w:t xml:space="preserve">as a linear covariate </w:t>
      </w:r>
      <w:r>
        <w:rPr>
          <w:rFonts w:ascii="Times New Roman" w:hAnsi="Times New Roman" w:cs="Times New Roman"/>
          <w:sz w:val="24"/>
          <w:szCs w:val="24"/>
        </w:rPr>
        <w:t>and site random effects</w:t>
      </w:r>
      <w:r w:rsidR="009C40F7">
        <w:rPr>
          <w:rFonts w:ascii="Times New Roman" w:hAnsi="Times New Roman" w:cs="Times New Roman"/>
          <w:sz w:val="24"/>
          <w:szCs w:val="24"/>
        </w:rPr>
        <w:t>—</w:t>
      </w:r>
      <w:r>
        <w:rPr>
          <w:rFonts w:ascii="Times New Roman" w:hAnsi="Times New Roman" w:cs="Times New Roman"/>
          <w:sz w:val="24"/>
          <w:szCs w:val="24"/>
        </w:rPr>
        <w:t xml:space="preserve">were robust against many prevalent forms of bias </w:t>
      </w:r>
      <w:r w:rsidR="009C40F7">
        <w:rPr>
          <w:rFonts w:ascii="Times New Roman" w:hAnsi="Times New Roman" w:cs="Times New Roman"/>
          <w:sz w:val="24"/>
          <w:szCs w:val="24"/>
        </w:rPr>
        <w:t>in opportunistic species occurrence</w:t>
      </w:r>
      <w:r>
        <w:rPr>
          <w:rFonts w:ascii="Times New Roman" w:hAnsi="Times New Roman" w:cs="Times New Roman"/>
          <w:sz w:val="24"/>
          <w:szCs w:val="24"/>
        </w:rPr>
        <w:t xml:space="preserve"> data sets. Such models had high Type I error rates </w:t>
      </w:r>
      <w:r w:rsidR="009C40F7">
        <w:rPr>
          <w:rFonts w:ascii="Times New Roman" w:hAnsi="Times New Roman" w:cs="Times New Roman"/>
          <w:sz w:val="24"/>
          <w:szCs w:val="24"/>
        </w:rPr>
        <w:t xml:space="preserve">only </w:t>
      </w:r>
      <w:r>
        <w:rPr>
          <w:rFonts w:ascii="Times New Roman" w:hAnsi="Times New Roman" w:cs="Times New Roman"/>
          <w:sz w:val="24"/>
          <w:szCs w:val="24"/>
        </w:rPr>
        <w:t xml:space="preserve">when </w:t>
      </w:r>
      <w:r w:rsidR="009C40F7">
        <w:rPr>
          <w:rFonts w:ascii="Times New Roman" w:hAnsi="Times New Roman" w:cs="Times New Roman"/>
          <w:sz w:val="24"/>
          <w:szCs w:val="24"/>
        </w:rPr>
        <w:t xml:space="preserve">detection of </w:t>
      </w:r>
      <w:r>
        <w:rPr>
          <w:rFonts w:ascii="Times New Roman" w:hAnsi="Times New Roman" w:cs="Times New Roman"/>
          <w:sz w:val="24"/>
          <w:szCs w:val="24"/>
        </w:rPr>
        <w:t xml:space="preserve">simulated </w:t>
      </w:r>
      <w:r>
        <w:rPr>
          <w:rFonts w:ascii="Times New Roman" w:hAnsi="Times New Roman" w:cs="Times New Roman"/>
          <w:sz w:val="24"/>
          <w:szCs w:val="24"/>
        </w:rPr>
        <w:lastRenderedPageBreak/>
        <w:t xml:space="preserve">focal species increased </w:t>
      </w:r>
      <w:r w:rsidR="009C40F7">
        <w:rPr>
          <w:rFonts w:ascii="Times New Roman" w:hAnsi="Times New Roman" w:cs="Times New Roman"/>
          <w:sz w:val="24"/>
          <w:szCs w:val="24"/>
        </w:rPr>
        <w:t>independent of occupancy,</w:t>
      </w:r>
      <w:r>
        <w:rPr>
          <w:rFonts w:ascii="Times New Roman" w:hAnsi="Times New Roman" w:cs="Times New Roman"/>
          <w:sz w:val="24"/>
          <w:szCs w:val="24"/>
        </w:rPr>
        <w:t xml:space="preserve"> and when non-focal species declined over time. Our inclusion </w:t>
      </w:r>
      <w:r w:rsidR="009159F0">
        <w:rPr>
          <w:rFonts w:ascii="Times New Roman" w:hAnsi="Times New Roman" w:cs="Times New Roman"/>
          <w:sz w:val="24"/>
          <w:szCs w:val="24"/>
        </w:rPr>
        <w:t xml:space="preserve">of </w:t>
      </w:r>
      <w:del w:id="46" w:author="Microsoft Office User" w:date="2016-06-17T18:43:00Z">
        <w:r w:rsidR="009159F0" w:rsidDel="00A7039E">
          <w:rPr>
            <w:rFonts w:ascii="Times New Roman" w:hAnsi="Times New Roman" w:cs="Times New Roman"/>
            <w:sz w:val="24"/>
            <w:szCs w:val="24"/>
          </w:rPr>
          <w:delText>a list length x year interaction</w:delText>
        </w:r>
      </w:del>
      <w:ins w:id="47" w:author="Microsoft Office User" w:date="2016-06-17T18:43:00Z">
        <w:r w:rsidR="00A7039E">
          <w:rPr>
            <w:rFonts w:ascii="Times New Roman" w:hAnsi="Times New Roman" w:cs="Times New Roman"/>
            <w:sz w:val="24"/>
            <w:szCs w:val="24"/>
          </w:rPr>
          <w:t>(again, unless this notation is standard in your field, I would instead say “the interaction between list length and year</w:t>
        </w:r>
      </w:ins>
      <w:ins w:id="48" w:author="Microsoft Office User" w:date="2016-06-17T18:44:00Z">
        <w:r w:rsidR="00A7039E">
          <w:rPr>
            <w:rFonts w:ascii="Times New Roman" w:hAnsi="Times New Roman" w:cs="Times New Roman"/>
            <w:sz w:val="24"/>
            <w:szCs w:val="24"/>
          </w:rPr>
          <w:t>”)</w:t>
        </w:r>
      </w:ins>
      <w:r w:rsidR="009159F0">
        <w:rPr>
          <w:rFonts w:ascii="Times New Roman" w:hAnsi="Times New Roman" w:cs="Times New Roman"/>
          <w:sz w:val="24"/>
          <w:szCs w:val="24"/>
        </w:rPr>
        <w:t xml:space="preserve"> corrected for changes in detectability</w:t>
      </w:r>
      <w:r w:rsidR="009C40F7">
        <w:rPr>
          <w:rFonts w:ascii="Times New Roman" w:hAnsi="Times New Roman" w:cs="Times New Roman"/>
          <w:sz w:val="24"/>
          <w:szCs w:val="24"/>
        </w:rPr>
        <w:t>, a</w:t>
      </w:r>
      <w:r w:rsidR="009159F0">
        <w:rPr>
          <w:rFonts w:ascii="Times New Roman" w:hAnsi="Times New Roman" w:cs="Times New Roman"/>
          <w:sz w:val="24"/>
          <w:szCs w:val="24"/>
        </w:rPr>
        <w:t>nd given our broad set of background taxa—all herbivorous Hemipteran families—we doubt that all non-focal species experienc</w:t>
      </w:r>
      <w:r w:rsidR="009C40F7">
        <w:rPr>
          <w:rFonts w:ascii="Times New Roman" w:hAnsi="Times New Roman" w:cs="Times New Roman"/>
          <w:sz w:val="24"/>
          <w:szCs w:val="24"/>
        </w:rPr>
        <w:t>ed</w:t>
      </w:r>
      <w:r w:rsidR="009159F0">
        <w:rPr>
          <w:rFonts w:ascii="Times New Roman" w:hAnsi="Times New Roman" w:cs="Times New Roman"/>
          <w:sz w:val="24"/>
          <w:szCs w:val="24"/>
        </w:rPr>
        <w:t xml:space="preserve"> decline</w:t>
      </w:r>
      <w:r w:rsidR="009C40F7">
        <w:rPr>
          <w:rFonts w:ascii="Times New Roman" w:hAnsi="Times New Roman" w:cs="Times New Roman"/>
          <w:sz w:val="24"/>
          <w:szCs w:val="24"/>
        </w:rPr>
        <w:t>s</w:t>
      </w:r>
      <w:r w:rsidR="009159F0">
        <w:rPr>
          <w:rFonts w:ascii="Times New Roman" w:hAnsi="Times New Roman" w:cs="Times New Roman"/>
          <w:sz w:val="24"/>
          <w:szCs w:val="24"/>
        </w:rPr>
        <w:t xml:space="preserve"> over the time period of our analysis.</w:t>
      </w:r>
      <w:r w:rsidR="009E33A4">
        <w:rPr>
          <w:rFonts w:ascii="Times New Roman" w:hAnsi="Times New Roman" w:cs="Times New Roman"/>
          <w:sz w:val="24"/>
          <w:szCs w:val="24"/>
        </w:rPr>
        <w:t xml:space="preserve"> </w:t>
      </w:r>
    </w:p>
    <w:p w14:paraId="3EF542E8" w14:textId="6842ED5A" w:rsidR="009E33A4" w:rsidRDefault="00325B8B" w:rsidP="009E33A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However, our data set was</w:t>
      </w:r>
      <w:r w:rsidR="009159F0">
        <w:rPr>
          <w:rFonts w:ascii="Times New Roman" w:hAnsi="Times New Roman" w:cs="Times New Roman"/>
          <w:sz w:val="24"/>
          <w:szCs w:val="24"/>
        </w:rPr>
        <w:t xml:space="preserve"> zero-inflated, with 36 detections vs</w:t>
      </w:r>
      <w:r w:rsidR="00F1782D">
        <w:rPr>
          <w:rFonts w:ascii="Times New Roman" w:hAnsi="Times New Roman" w:cs="Times New Roman"/>
          <w:sz w:val="24"/>
          <w:szCs w:val="24"/>
        </w:rPr>
        <w:t>.</w:t>
      </w:r>
      <w:r>
        <w:rPr>
          <w:rFonts w:ascii="Times New Roman" w:hAnsi="Times New Roman" w:cs="Times New Roman"/>
          <w:sz w:val="24"/>
          <w:szCs w:val="24"/>
        </w:rPr>
        <w:t xml:space="preserve"> 864</w:t>
      </w:r>
      <w:r w:rsidR="009159F0">
        <w:rPr>
          <w:rFonts w:ascii="Times New Roman" w:hAnsi="Times New Roman" w:cs="Times New Roman"/>
          <w:sz w:val="24"/>
          <w:szCs w:val="24"/>
        </w:rPr>
        <w:t xml:space="preserve"> non-detections</w:t>
      </w:r>
      <w:r>
        <w:rPr>
          <w:rFonts w:ascii="Times New Roman" w:hAnsi="Times New Roman" w:cs="Times New Roman"/>
          <w:sz w:val="24"/>
          <w:szCs w:val="24"/>
        </w:rPr>
        <w:t xml:space="preserve"> (see Results)</w:t>
      </w:r>
      <w:r w:rsidR="009159F0">
        <w:rPr>
          <w:rFonts w:ascii="Times New Roman" w:hAnsi="Times New Roman" w:cs="Times New Roman"/>
          <w:sz w:val="24"/>
          <w:szCs w:val="24"/>
        </w:rPr>
        <w:t xml:space="preserve">. </w:t>
      </w:r>
      <w:r w:rsidR="00F01A85">
        <w:rPr>
          <w:rFonts w:ascii="Times New Roman" w:hAnsi="Times New Roman" w:cs="Times New Roman"/>
          <w:sz w:val="24"/>
          <w:szCs w:val="24"/>
        </w:rPr>
        <w:t>To model the observation process and account for zero-inflation, w</w:t>
      </w:r>
      <w:r w:rsidR="00F1782D">
        <w:rPr>
          <w:rFonts w:ascii="Times New Roman" w:hAnsi="Times New Roman" w:cs="Times New Roman"/>
          <w:sz w:val="24"/>
          <w:szCs w:val="24"/>
        </w:rPr>
        <w:t xml:space="preserve">e also fit the data </w:t>
      </w:r>
      <w:r w:rsidR="004C189B">
        <w:rPr>
          <w:rFonts w:ascii="Times New Roman" w:hAnsi="Times New Roman" w:cs="Times New Roman"/>
          <w:sz w:val="24"/>
          <w:szCs w:val="24"/>
        </w:rPr>
        <w:t>using</w:t>
      </w:r>
      <w:r w:rsidR="00F1782D">
        <w:rPr>
          <w:rFonts w:ascii="Times New Roman" w:hAnsi="Times New Roman" w:cs="Times New Roman"/>
          <w:sz w:val="24"/>
          <w:szCs w:val="24"/>
        </w:rPr>
        <w:t xml:space="preserve"> a </w:t>
      </w:r>
      <w:r w:rsidR="009C40F7">
        <w:rPr>
          <w:rFonts w:ascii="Times New Roman" w:hAnsi="Times New Roman" w:cs="Times New Roman"/>
          <w:sz w:val="24"/>
          <w:szCs w:val="24"/>
        </w:rPr>
        <w:t>hierarchical</w:t>
      </w:r>
      <w:r w:rsidR="004C189B">
        <w:rPr>
          <w:rFonts w:ascii="Times New Roman" w:hAnsi="Times New Roman" w:cs="Times New Roman"/>
          <w:sz w:val="24"/>
          <w:szCs w:val="24"/>
        </w:rPr>
        <w:t xml:space="preserve"> occupancy model</w:t>
      </w:r>
      <w:r w:rsidR="009C40F7">
        <w:rPr>
          <w:rFonts w:ascii="Times New Roman" w:hAnsi="Times New Roman" w:cs="Times New Roman"/>
          <w:sz w:val="24"/>
          <w:szCs w:val="24"/>
        </w:rPr>
        <w:t>—also known as a binomial-binomial mixture model—</w:t>
      </w:r>
      <w:r w:rsidR="00173EF5">
        <w:rPr>
          <w:rFonts w:ascii="Times New Roman" w:hAnsi="Times New Roman" w:cs="Times New Roman"/>
          <w:sz w:val="24"/>
          <w:szCs w:val="24"/>
        </w:rPr>
        <w:t xml:space="preserve">following the </w:t>
      </w:r>
      <w:r w:rsidR="004C189B">
        <w:rPr>
          <w:rFonts w:ascii="Times New Roman" w:hAnsi="Times New Roman" w:cs="Times New Roman"/>
          <w:sz w:val="24"/>
          <w:szCs w:val="24"/>
        </w:rPr>
        <w:t>framework</w:t>
      </w:r>
      <w:r w:rsidR="00173EF5">
        <w:rPr>
          <w:rFonts w:ascii="Times New Roman" w:hAnsi="Times New Roman" w:cs="Times New Roman"/>
          <w:sz w:val="24"/>
          <w:szCs w:val="24"/>
        </w:rPr>
        <w:t xml:space="preserve"> of</w:t>
      </w:r>
      <w:r w:rsidR="004C189B">
        <w:rPr>
          <w:rFonts w:ascii="Times New Roman" w:hAnsi="Times New Roman" w:cs="Times New Roman"/>
          <w:sz w:val="24"/>
          <w:szCs w:val="24"/>
        </w:rPr>
        <w:t xml:space="preserve"> </w:t>
      </w:r>
      <w:r w:rsidR="00173EF5">
        <w:rPr>
          <w:rFonts w:ascii="Times New Roman" w:hAnsi="Times New Roman" w:cs="Times New Roman"/>
          <w:sz w:val="24"/>
          <w:szCs w:val="24"/>
        </w:rPr>
        <w:fldChar w:fldCharType="begin"/>
      </w:r>
      <w:r w:rsidR="00173EF5">
        <w:rPr>
          <w:rFonts w:ascii="Times New Roman" w:hAnsi="Times New Roman" w:cs="Times New Roman"/>
          <w:sz w:val="24"/>
          <w:szCs w:val="24"/>
        </w:rPr>
        <w:instrText xml:space="preserve"> ADDIN ZOTERO_ITEM CSL_CITATION {"citationID":"79tmjgdgd","properties":{"formattedCitation":"{\\rtf (K\\uc0\\u233{}ry and Schaub 2012)}","plainCitation":"(Kéry and Schaub 2012)"},"citationItems":[{"id":150,"uris":["http://zotero.org/users/32556/items/D83A6B7E"],"uri":["http://zotero.org/users/32556/items/D83A6B7E"],"itemData":{"id":150,"type":"book","title":"Bayesian population analysis using WinBUGS a hierarchical perspective","publisher":"Academic Press","publisher-place":"Waltham, MA","number-of-pages":"1","edition":"1st ed","source":"oskicat.berkeley.edu Library Catalog","event-place":"Waltham, MA","URL":"http://www.sciencedirect.com/science/book/9780123870209","ISBN":"978-0-12-387020-9","call-number":"QH352 .K47 2012","author":[{"family":"Kéry","given":"Marc"},{"family":"Schaub","given":"Michael"}],"issued":{"date-parts":[["2012"]]},"accessed":{"date-parts":[["2014",6,20]]}}}],"schema":"https://github.com/citation-style-language/schema/raw/master/csl-citation.json"} </w:instrText>
      </w:r>
      <w:r w:rsidR="00173EF5">
        <w:rPr>
          <w:rFonts w:ascii="Times New Roman" w:hAnsi="Times New Roman" w:cs="Times New Roman"/>
          <w:sz w:val="24"/>
          <w:szCs w:val="24"/>
        </w:rPr>
        <w:fldChar w:fldCharType="separate"/>
      </w:r>
      <w:r w:rsidR="00173EF5" w:rsidRPr="00173EF5">
        <w:rPr>
          <w:rFonts w:ascii="Times New Roman" w:hAnsi="Times New Roman" w:cs="Times New Roman"/>
          <w:sz w:val="24"/>
          <w:szCs w:val="24"/>
        </w:rPr>
        <w:t xml:space="preserve">Kéry and Schaub </w:t>
      </w:r>
      <w:r w:rsidR="00173EF5">
        <w:rPr>
          <w:rFonts w:ascii="Times New Roman" w:hAnsi="Times New Roman" w:cs="Times New Roman"/>
          <w:sz w:val="24"/>
          <w:szCs w:val="24"/>
        </w:rPr>
        <w:t>(</w:t>
      </w:r>
      <w:r w:rsidR="00173EF5" w:rsidRPr="00173EF5">
        <w:rPr>
          <w:rFonts w:ascii="Times New Roman" w:hAnsi="Times New Roman" w:cs="Times New Roman"/>
          <w:sz w:val="24"/>
          <w:szCs w:val="24"/>
        </w:rPr>
        <w:t>2012)</w:t>
      </w:r>
      <w:r w:rsidR="00173EF5">
        <w:rPr>
          <w:rFonts w:ascii="Times New Roman" w:hAnsi="Times New Roman" w:cs="Times New Roman"/>
          <w:sz w:val="24"/>
          <w:szCs w:val="24"/>
        </w:rPr>
        <w:fldChar w:fldCharType="end"/>
      </w:r>
      <w:r w:rsidR="00173EF5">
        <w:rPr>
          <w:rFonts w:ascii="Times New Roman" w:hAnsi="Times New Roman" w:cs="Times New Roman"/>
          <w:sz w:val="24"/>
          <w:szCs w:val="24"/>
        </w:rPr>
        <w:t>,</w:t>
      </w:r>
      <w:r w:rsidR="00F1782D">
        <w:rPr>
          <w:rFonts w:ascii="Times New Roman" w:hAnsi="Times New Roman" w:cs="Times New Roman"/>
          <w:sz w:val="24"/>
          <w:szCs w:val="24"/>
        </w:rPr>
        <w:t xml:space="preserve"> except that the data did not include repeated visits to a site. Rather, we modeled </w:t>
      </w:r>
      <w:r w:rsidR="008A6DD1">
        <w:rPr>
          <w:rFonts w:ascii="Times New Roman" w:hAnsi="Times New Roman" w:cs="Times New Roman"/>
          <w:sz w:val="24"/>
          <w:szCs w:val="24"/>
        </w:rPr>
        <w:t xml:space="preserve">detection </w:t>
      </w:r>
      <w:r w:rsidR="00F1782D">
        <w:rPr>
          <w:rFonts w:ascii="Times New Roman" w:hAnsi="Times New Roman" w:cs="Times New Roman"/>
          <w:sz w:val="24"/>
          <w:szCs w:val="24"/>
        </w:rPr>
        <w:t>probab</w:t>
      </w:r>
      <w:r w:rsidR="008A6DD1">
        <w:rPr>
          <w:rFonts w:ascii="Times New Roman" w:hAnsi="Times New Roman" w:cs="Times New Roman"/>
          <w:sz w:val="24"/>
          <w:szCs w:val="24"/>
        </w:rPr>
        <w:t xml:space="preserve">ility as a function of list length and </w:t>
      </w:r>
      <w:ins w:id="49" w:author="Microsoft Office User" w:date="2016-06-17T18:44:00Z">
        <w:r w:rsidR="00A7039E">
          <w:rPr>
            <w:rFonts w:ascii="Times New Roman" w:hAnsi="Times New Roman" w:cs="Times New Roman"/>
            <w:sz w:val="24"/>
            <w:szCs w:val="24"/>
          </w:rPr>
          <w:t xml:space="preserve">(same comment as before for the following: ) </w:t>
        </w:r>
      </w:ins>
      <w:r w:rsidR="008A6DD1">
        <w:rPr>
          <w:rFonts w:ascii="Times New Roman" w:hAnsi="Times New Roman" w:cs="Times New Roman"/>
          <w:sz w:val="24"/>
          <w:szCs w:val="24"/>
        </w:rPr>
        <w:t xml:space="preserve">year x list length interaction; occupancy probability was modeled with all other covariates including the site random effects. Because the detection </w:t>
      </w:r>
      <w:proofErr w:type="spellStart"/>
      <w:r w:rsidR="008A6DD1">
        <w:rPr>
          <w:rFonts w:ascii="Times New Roman" w:hAnsi="Times New Roman" w:cs="Times New Roman"/>
          <w:sz w:val="24"/>
          <w:szCs w:val="24"/>
        </w:rPr>
        <w:t>submodel</w:t>
      </w:r>
      <w:proofErr w:type="spellEnd"/>
      <w:r w:rsidR="008A6DD1">
        <w:rPr>
          <w:rFonts w:ascii="Times New Roman" w:hAnsi="Times New Roman" w:cs="Times New Roman"/>
          <w:sz w:val="24"/>
          <w:szCs w:val="24"/>
        </w:rPr>
        <w:t xml:space="preserve"> and occupancy </w:t>
      </w:r>
      <w:proofErr w:type="spellStart"/>
      <w:r w:rsidR="008A6DD1">
        <w:rPr>
          <w:rFonts w:ascii="Times New Roman" w:hAnsi="Times New Roman" w:cs="Times New Roman"/>
          <w:sz w:val="24"/>
          <w:szCs w:val="24"/>
        </w:rPr>
        <w:t>submodel</w:t>
      </w:r>
      <w:proofErr w:type="spellEnd"/>
      <w:r w:rsidR="008A6DD1">
        <w:rPr>
          <w:rFonts w:ascii="Times New Roman" w:hAnsi="Times New Roman" w:cs="Times New Roman"/>
          <w:sz w:val="24"/>
          <w:szCs w:val="24"/>
        </w:rPr>
        <w:t xml:space="preserve"> had distinct sets of covariates, the latent states were identifiable </w:t>
      </w:r>
      <w:r w:rsidR="008A6DD1">
        <w:rPr>
          <w:rFonts w:ascii="Times New Roman" w:hAnsi="Times New Roman" w:cs="Times New Roman"/>
          <w:sz w:val="24"/>
          <w:szCs w:val="24"/>
        </w:rPr>
        <w:fldChar w:fldCharType="begin"/>
      </w:r>
      <w:r w:rsidR="008A6DD1">
        <w:rPr>
          <w:rFonts w:ascii="Times New Roman" w:hAnsi="Times New Roman" w:cs="Times New Roman"/>
          <w:sz w:val="24"/>
          <w:szCs w:val="24"/>
        </w:rPr>
        <w:instrText xml:space="preserve"> ADDIN ZOTERO_ITEM CSL_CITATION {"citationID":"1c0jd13hoq","properties":{"formattedCitation":"{\\rtf (S\\uc0\\u243{}lymos et al. 2012)}","plainCitation":"(Sólymos et al. 2012)"},"citationItems":[{"id":1266,"uris":["http://zotero.org/users/32556/items/QUMAUXNV"],"uri":["http://zotero.org/users/32556/items/QUMAUXNV"],"itemData":{"id":1266,"type":"article-journal","title":"Conditional likelihood approach for analyzing single visit abundance survey data in the presence of zero inflation and detection error","container-title":"Environmetrics","page":"197-205","volume":"23","issue":"2","source":"Wiley Online Library","abstract":"Current methods to correct for detection error require multiple visits to the same survey location. Many historical datasets exist that were collected using only a single visit, and logistical/cost considerations prevent many current research programs from collecting multiple visit data. In this paper, we explore what can be done with single visit count data when there is detection error. We show that when appropriate covariates that affect both detection and abundance are available, conditional likelihood can be used to estimate the regression parameters of a binomial–zero-inflated Poisson (ZIP) mixture model and correct for detection error. We use observed counts of Ovenbirds (Seiurus aurocapilla) to illustrate the estimation of the parameters for the binomial–zero-inflated Poisson mixture model using a subset of data from one of the largest and longest ecological time series datasets that only has single visits. Our single visit method has the following characteristics: (i) it does not require the assumptions of a closed population or adjustments caused by movement or migration; (ii) it is cost effective, enabling ecologists to cover a larger geographical region than possible when having to return to sites; and (iii) its resultant estimators appear to be statistically and computationally highly efficient. Copyright © 2012 John Wiley &amp; Sons, Ltd.","DOI":"10.1002/env.1149","ISSN":"1099-095X","journalAbbreviation":"Environmetrics","language":"en","author":[{"family":"Sólymos","given":"Péter"},{"family":"Lele","given":"Subhash"},{"family":"Bayne","given":"Erin"}],"issued":{"date-parts":[["2012",3,1]]}}}],"schema":"https://github.com/citation-style-language/schema/raw/master/csl-citation.json"} </w:instrText>
      </w:r>
      <w:r w:rsidR="008A6DD1">
        <w:rPr>
          <w:rFonts w:ascii="Times New Roman" w:hAnsi="Times New Roman" w:cs="Times New Roman"/>
          <w:sz w:val="24"/>
          <w:szCs w:val="24"/>
        </w:rPr>
        <w:fldChar w:fldCharType="separate"/>
      </w:r>
      <w:r w:rsidR="008A6DD1" w:rsidRPr="008A6DD1">
        <w:rPr>
          <w:rFonts w:ascii="Times New Roman" w:hAnsi="Times New Roman" w:cs="Times New Roman"/>
          <w:sz w:val="24"/>
          <w:szCs w:val="24"/>
        </w:rPr>
        <w:t>(Sólymos et al. 2012)</w:t>
      </w:r>
      <w:r w:rsidR="008A6DD1">
        <w:rPr>
          <w:rFonts w:ascii="Times New Roman" w:hAnsi="Times New Roman" w:cs="Times New Roman"/>
          <w:sz w:val="24"/>
          <w:szCs w:val="24"/>
        </w:rPr>
        <w:fldChar w:fldCharType="end"/>
      </w:r>
      <w:r w:rsidR="008A6DD1">
        <w:rPr>
          <w:rFonts w:ascii="Times New Roman" w:hAnsi="Times New Roman" w:cs="Times New Roman"/>
          <w:sz w:val="24"/>
          <w:szCs w:val="24"/>
        </w:rPr>
        <w:t>.</w:t>
      </w:r>
      <w:r w:rsidR="004C189B">
        <w:rPr>
          <w:rFonts w:ascii="Times New Roman" w:hAnsi="Times New Roman" w:cs="Times New Roman"/>
          <w:sz w:val="24"/>
          <w:szCs w:val="24"/>
        </w:rPr>
        <w:t xml:space="preserve"> </w:t>
      </w:r>
      <w:r w:rsidR="009E33A4">
        <w:rPr>
          <w:rFonts w:ascii="Times New Roman" w:hAnsi="Times New Roman" w:cs="Times New Roman"/>
          <w:sz w:val="24"/>
          <w:szCs w:val="24"/>
        </w:rPr>
        <w:t xml:space="preserve">According to the simulations of </w:t>
      </w:r>
      <w:r w:rsidR="009E33A4">
        <w:rPr>
          <w:rFonts w:ascii="Times New Roman" w:hAnsi="Times New Roman" w:cs="Times New Roman"/>
          <w:sz w:val="24"/>
          <w:szCs w:val="24"/>
        </w:rPr>
        <w:fldChar w:fldCharType="begin"/>
      </w:r>
      <w:r w:rsidR="009E33A4">
        <w:rPr>
          <w:rFonts w:ascii="Times New Roman" w:hAnsi="Times New Roman" w:cs="Times New Roman"/>
          <w:sz w:val="24"/>
          <w:szCs w:val="24"/>
        </w:rPr>
        <w:instrText xml:space="preserve"> ADDIN ZOTERO_ITEM CSL_CITATION {"citationID":"1kn7qcsfr3","properties":{"formattedCitation":"(Isaac et al. 2014)","plainCitation":"(Isaac et al. 2014)"},"citationItems":[{"id":674,"uris":["http://zotero.org/users/32556/items/GR3ZM5B8"],"uri":["http://zotero.org/users/32556/items/GR3ZM5B8"],"itemData":{"id":674,"type":"article-journal","title":"Statistics for citizen science: extracting signals of change from noisy ecological data","container-title":"Methods in Ecology and Evolution","page":"1052-1060","volume":"5","issue":"10","source":"Wiley Online Library","abstract":"* Policy-makers increasingly demand robust measures of biodiversity change over short time periods. Long-term monitoring schemes provide high-quality data, often on an annual basis, but are taxonomically and geographically restricted. By contrast, opportunistic biological records are relatively unstructured but vast in quantity. Recently, these data have been applied to increasingly elaborate science and policy questions, using a range of methods. At present, we lack a firm understanding of which methods, if any, are capable of delivering unbiased trend estimates on policy-relevant time-scales.\n\n\n* We identified a set of candidate methods that employ data filtering criteria and/or correction factors to deal with variation in recorder activity. We designed a computer simulation to compare the statistical properties of these methods under a suite of realistic data collection scenarios. We measured the Type I error rates of each method–scenario combination, as well as the power to detect genuine trends.\n\n\n* We found that simple methods produce biased trend estimates, and/or had low power. Most methods are robust to variation in sampling effort, but biases in spatial coverage, sampling effort per visit, and detectability, as well as turnover in community composition, all induced some methods to fail. No method was wholly unaffected by all forms of variation in recorder activity, although some performed well enough to be useful.\n\n\n* We warn against the use of simple methods. Sophisticated methods that model the data collection process offer the greatest potential to estimate timely trends, notably Frescalo and occupancy–detection models.\n\n\n* The potential of these methods and the value of opportunistic data would be further enhanced by assessing the validity of model assumptions and by capturing small amounts of information about sampling intensity at the point of data collection.","DOI":"10.1111/2041-210X.12254","ISSN":"2041-210X","shortTitle":"Statistics for citizen science","journalAbbreviation":"Methods Ecol Evol","language":"en","author":[{"family":"Isaac","given":"Nick J. B."},{"family":"Strien","given":"Arco J.","non-dropping-particle":"van"},{"family":"August","given":"Tom A."},{"family":"Zeeuw","given":"Marnix P.","non-dropping-particle":"de"},{"family":"Roy","given":"David B."}],"issued":{"date-parts":[["2014"]]}}}],"schema":"https://github.com/citation-style-language/schema/raw/master/csl-citation.json"} </w:instrText>
      </w:r>
      <w:r w:rsidR="009E33A4">
        <w:rPr>
          <w:rFonts w:ascii="Times New Roman" w:hAnsi="Times New Roman" w:cs="Times New Roman"/>
          <w:sz w:val="24"/>
          <w:szCs w:val="24"/>
        </w:rPr>
        <w:fldChar w:fldCharType="separate"/>
      </w:r>
      <w:r w:rsidR="009E33A4" w:rsidRPr="008A6DD1">
        <w:rPr>
          <w:rFonts w:ascii="Times New Roman" w:hAnsi="Times New Roman" w:cs="Times New Roman"/>
          <w:sz w:val="24"/>
        </w:rPr>
        <w:t xml:space="preserve">Isaac et al. </w:t>
      </w:r>
      <w:r w:rsidR="009E33A4">
        <w:rPr>
          <w:rFonts w:ascii="Times New Roman" w:hAnsi="Times New Roman" w:cs="Times New Roman"/>
          <w:sz w:val="24"/>
        </w:rPr>
        <w:t>(</w:t>
      </w:r>
      <w:r w:rsidR="009E33A4" w:rsidRPr="008A6DD1">
        <w:rPr>
          <w:rFonts w:ascii="Times New Roman" w:hAnsi="Times New Roman" w:cs="Times New Roman"/>
          <w:sz w:val="24"/>
        </w:rPr>
        <w:t>2014)</w:t>
      </w:r>
      <w:r w:rsidR="009E33A4">
        <w:rPr>
          <w:rFonts w:ascii="Times New Roman" w:hAnsi="Times New Roman" w:cs="Times New Roman"/>
          <w:sz w:val="24"/>
          <w:szCs w:val="24"/>
        </w:rPr>
        <w:fldChar w:fldCharType="end"/>
      </w:r>
      <w:r w:rsidR="009E33A4">
        <w:rPr>
          <w:rFonts w:ascii="Times New Roman" w:hAnsi="Times New Roman" w:cs="Times New Roman"/>
          <w:sz w:val="24"/>
          <w:szCs w:val="24"/>
        </w:rPr>
        <w:t>, occupancy models with list length and site random effects can be overly conservative. Thus we include here the results of both the GLMM and occupancy models.</w:t>
      </w:r>
    </w:p>
    <w:p w14:paraId="3863EF96" w14:textId="3C4F867A" w:rsidR="009E33A4" w:rsidRDefault="009E33A4" w:rsidP="009E33A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Both</w:t>
      </w:r>
      <w:r w:rsidR="004C189B">
        <w:rPr>
          <w:rFonts w:ascii="Times New Roman" w:hAnsi="Times New Roman" w:cs="Times New Roman"/>
          <w:sz w:val="24"/>
          <w:szCs w:val="24"/>
        </w:rPr>
        <w:t xml:space="preserve"> model</w:t>
      </w:r>
      <w:r>
        <w:rPr>
          <w:rFonts w:ascii="Times New Roman" w:hAnsi="Times New Roman" w:cs="Times New Roman"/>
          <w:sz w:val="24"/>
          <w:szCs w:val="24"/>
        </w:rPr>
        <w:t>s</w:t>
      </w:r>
      <w:r w:rsidR="004C189B">
        <w:rPr>
          <w:rFonts w:ascii="Times New Roman" w:hAnsi="Times New Roman" w:cs="Times New Roman"/>
          <w:sz w:val="24"/>
          <w:szCs w:val="24"/>
        </w:rPr>
        <w:t xml:space="preserve"> w</w:t>
      </w:r>
      <w:r>
        <w:rPr>
          <w:rFonts w:ascii="Times New Roman" w:hAnsi="Times New Roman" w:cs="Times New Roman"/>
          <w:sz w:val="24"/>
          <w:szCs w:val="24"/>
        </w:rPr>
        <w:t>ere</w:t>
      </w:r>
      <w:r w:rsidR="004C189B">
        <w:rPr>
          <w:rFonts w:ascii="Times New Roman" w:hAnsi="Times New Roman" w:cs="Times New Roman"/>
          <w:sz w:val="24"/>
          <w:szCs w:val="24"/>
        </w:rPr>
        <w:t xml:space="preserve"> fit using </w:t>
      </w:r>
      <w:r w:rsidR="0035539C">
        <w:rPr>
          <w:rFonts w:ascii="Times New Roman" w:hAnsi="Times New Roman" w:cs="Times New Roman"/>
          <w:sz w:val="24"/>
          <w:szCs w:val="24"/>
        </w:rPr>
        <w:t xml:space="preserve">the Markov chain Monte Carlo (MCMC) engine provided with </w:t>
      </w:r>
      <w:r w:rsidR="004C189B">
        <w:rPr>
          <w:rFonts w:ascii="Times New Roman" w:hAnsi="Times New Roman" w:cs="Times New Roman"/>
          <w:sz w:val="24"/>
          <w:szCs w:val="24"/>
        </w:rPr>
        <w:t>the NIMBLE package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{"citationID":"bufkhlhqc","properties":{"formattedCitation":"(NIMBLE Development Team 2015, de Valpine et al. 2016)","plainCitation":"(NIMBLE Development Team 2015, de Valpine et al. 2016)"},"citationItems":[{"id":22126,"uris":["http://zotero.org/users/32556/items/AQWVD6V8"],"uri":["http://zotero.org/users/32556/items/AQWVD6V8"],"itemData":{"id":22126,"type":"book","title":"NIMBLE: An R Package for Programming with BUGS models, Version 0.4","URL":"http://r-nimble.org","author":[{"literal":"NIMBLE Development Team"}],"issued":{"date-parts":[["2015"]]}}},{"id":22131,"uris":["http://zotero.org/users/32556/items/45KRPGNS"],"uri":["http://zotero.org/users/32556/items/45KRPGNS"],"itemData":{"id":22131,"type":"article-journal","title":"Programming with models: writing statistical algorithms for general model structures with NIMBLE","container-title":"Journal of Computational and Graphical Statistics","page":"1-28","volume":"0","issue":"ja","DOI":"10.1080/10618600.2016.1172487","author":[{"family":"Valpine","given":"Perry","non-dropping-particle":"de"},{"family":"Turek","given":"Daniel"},{"family":"Paciorek","given":"Christopher J."},{"family":"Anderson-Bergman","given":"Clifford"},{"family":"Lang","given":"Duncan Temple"},{"family":"Bodik","given":"Rastislav"}],"issued":{"date-parts":[["2016"]]}}}],"schema":"https://github.com/citation-style-language/schema/raw/master/csl-citation.json"}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(NIMBLE Development Team 2015, de Valpine et al. 2016)</w:t>
      </w:r>
      <w:r>
        <w:rPr>
          <w:rFonts w:ascii="Times New Roman" w:hAnsi="Times New Roman" w:cs="Times New Roman"/>
          <w:sz w:val="24"/>
          <w:szCs w:val="24"/>
        </w:rPr>
        <w:fldChar w:fldCharType="end"/>
      </w:r>
      <w:r w:rsidR="004C189B">
        <w:rPr>
          <w:rFonts w:ascii="Times New Roman" w:hAnsi="Times New Roman" w:cs="Times New Roman"/>
          <w:sz w:val="24"/>
          <w:szCs w:val="24"/>
        </w:rPr>
        <w:t xml:space="preserve"> </w:t>
      </w:r>
      <w:r w:rsidR="00807FA3">
        <w:rPr>
          <w:rFonts w:ascii="Times New Roman" w:hAnsi="Times New Roman" w:cs="Times New Roman"/>
          <w:sz w:val="24"/>
          <w:szCs w:val="24"/>
        </w:rPr>
        <w:t>for R</w:t>
      </w:r>
      <w:r>
        <w:rPr>
          <w:rFonts w:ascii="Times New Roman" w:hAnsi="Times New Roman" w:cs="Times New Roman"/>
          <w:sz w:val="24"/>
          <w:szCs w:val="24"/>
        </w:rPr>
        <w:t xml:space="preserve"> </w:t>
      </w:r>
      <w:r w:rsidR="00125402">
        <w:rPr>
          <w:rFonts w:ascii="Times New Roman" w:hAnsi="Times New Roman" w:cs="Times New Roman"/>
          <w:sz w:val="24"/>
          <w:szCs w:val="24"/>
        </w:rPr>
        <w:t>3.3.0</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{"citationID":"6dhmad598","properties":{"formattedCitation":"(R Core Team 2016)","plainCitation":"(R Core Team 2016)"},"citationItems":[{"id":22129,"uris":["http://zotero.org/users/32556/items/E44B87WM"],"uri":["http://zotero.org/users/32556/items/E44B87WM"],"itemData":{"id":22129,"type":"book","title":"R: A Language and Environment for Statistical Computing","publisher":"R Foundation for Statistical Computing","publisher-place":"Vienna, Austria","event-place":"Vienna, Austria","URL":"https://www.R-project.org/","author":[{"literal":"R Core Team"}],"issued":{"date-parts":[["2016"]]}}}],"schema":"https://github.com/citation-style-language/schema/raw/master/csl-citation.json"}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(R Core Team 2016)</w:t>
      </w:r>
      <w:r>
        <w:rPr>
          <w:rFonts w:ascii="Times New Roman" w:hAnsi="Times New Roman" w:cs="Times New Roman"/>
          <w:sz w:val="24"/>
          <w:szCs w:val="24"/>
        </w:rPr>
        <w:fldChar w:fldCharType="end"/>
      </w:r>
      <w:r w:rsidR="00807FA3">
        <w:rPr>
          <w:rFonts w:ascii="Times New Roman" w:hAnsi="Times New Roman" w:cs="Times New Roman"/>
          <w:sz w:val="24"/>
          <w:szCs w:val="24"/>
        </w:rPr>
        <w:t xml:space="preserve">.  </w:t>
      </w:r>
      <w:r w:rsidR="0035539C">
        <w:rPr>
          <w:rFonts w:ascii="Times New Roman" w:hAnsi="Times New Roman" w:cs="Times New Roman"/>
          <w:sz w:val="24"/>
          <w:szCs w:val="24"/>
        </w:rPr>
        <w:t xml:space="preserve">MCMC speed and convergence were expedited making use of the flexibility of NIMBLE algorithms. </w:t>
      </w:r>
      <w:r>
        <w:rPr>
          <w:rFonts w:ascii="Times New Roman" w:hAnsi="Times New Roman" w:cs="Times New Roman"/>
          <w:sz w:val="24"/>
          <w:szCs w:val="24"/>
        </w:rPr>
        <w:t>For the occupancy model, l</w:t>
      </w:r>
      <w:r w:rsidR="00807FA3">
        <w:rPr>
          <w:rFonts w:ascii="Times New Roman" w:hAnsi="Times New Roman" w:cs="Times New Roman"/>
          <w:sz w:val="24"/>
          <w:szCs w:val="24"/>
        </w:rPr>
        <w:t xml:space="preserve">atent states </w:t>
      </w:r>
      <w:r w:rsidR="0035539C">
        <w:rPr>
          <w:rFonts w:ascii="Times New Roman" w:hAnsi="Times New Roman" w:cs="Times New Roman"/>
          <w:sz w:val="24"/>
          <w:szCs w:val="24"/>
        </w:rPr>
        <w:t xml:space="preserve">representing true (unknown) site occupancy </w:t>
      </w:r>
      <w:r w:rsidR="00807FA3">
        <w:rPr>
          <w:rFonts w:ascii="Times New Roman" w:hAnsi="Times New Roman" w:cs="Times New Roman"/>
          <w:sz w:val="24"/>
          <w:szCs w:val="24"/>
        </w:rPr>
        <w:t xml:space="preserve">were analytically removed from the model formulation using a custom-specified distribution, as described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{"citationID":"15b0qqfd7p","properties":{"formattedCitation":"(Turek et al. 2016)","plainCitation":"(Turek et al. 2016)"},"citationItems":[{"id":22130,"uris":["http://zotero.org/users/32556/items/S8XZIVAE"],"uri":["http://zotero.org/users/32556/items/S8XZIVAE"],"itemData":{"id":22130,"type":"article-journal","title":"Efficient Markov Chain Monte Carlo Sampling for Hierarchical Hidden Markov Models","container-title":"arXiv preprint arXiv:1601.02698","author":[{"family":"Turek","given":"Daniel"},{"family":"Valpine","given":"Perry","non-dropping-particle":"de"},{"family":"Paciorek","given":"Christopher J"}],"issued":{"date-parts":[["2016"]]}}}],"schema":"https://github.com/citation-style-language/schema/raw/master/csl-citation.json"}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 xml:space="preserve">Turek et al. </w:t>
      </w:r>
      <w:r>
        <w:rPr>
          <w:rFonts w:ascii="Times New Roman" w:hAnsi="Times New Roman" w:cs="Times New Roman"/>
          <w:sz w:val="24"/>
        </w:rPr>
        <w:t>(</w:t>
      </w:r>
      <w:r w:rsidRPr="0003333C">
        <w:rPr>
          <w:rFonts w:ascii="Times New Roman" w:hAnsi="Times New Roman" w:cs="Times New Roman"/>
          <w:sz w:val="24"/>
        </w:rPr>
        <w:t>2016)</w:t>
      </w:r>
      <w:r>
        <w:rPr>
          <w:rFonts w:ascii="Times New Roman" w:hAnsi="Times New Roman" w:cs="Times New Roman"/>
          <w:sz w:val="24"/>
          <w:szCs w:val="24"/>
        </w:rPr>
        <w:fldChar w:fldCharType="end"/>
      </w:r>
      <w:r w:rsidR="000E7B86">
        <w:rPr>
          <w:rFonts w:ascii="Times New Roman" w:hAnsi="Times New Roman" w:cs="Times New Roman"/>
          <w:sz w:val="24"/>
          <w:szCs w:val="24"/>
        </w:rPr>
        <w:t>.</w:t>
      </w:r>
      <w:r w:rsidR="00E130C7">
        <w:rPr>
          <w:rFonts w:ascii="Times New Roman" w:hAnsi="Times New Roman" w:cs="Times New Roman"/>
          <w:sz w:val="24"/>
          <w:szCs w:val="24"/>
        </w:rPr>
        <w:t xml:space="preserve">  Block </w:t>
      </w:r>
      <w:r w:rsidR="00E130C7" w:rsidRPr="009B7017">
        <w:rPr>
          <w:rFonts w:ascii="Times New Roman" w:hAnsi="Times New Roman" w:cs="Times New Roman"/>
          <w:sz w:val="24"/>
          <w:szCs w:val="24"/>
        </w:rPr>
        <w:t xml:space="preserve">sampling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{"citationID":"1i5s7u9fi2","properties":{"formattedCitation":"(Roberts and Sahu 1997)","plainCitation":"(Roberts and Sahu 1997)"},"citationItems":[{"id":22127,"uris":["http://zotero.org/users/32556/items/HDGZAKRD"],"uri":["http://zotero.org/users/32556/items/HDGZAKRD"],"itemData":{"id":22127,"type":"article-journal","title":"Updating schemes, correlation structure, blocking and parameterization for the Gibbs sampler","container-title":"Journal of the Royal Statistical Society: Series B (Statistical Methodology)","page":"291–317","volume":"59","issue":"2","author":[{"family":"Roberts","given":"Gareth O"},{"family":"Sahu","given":"Sujit K"}],"issued":{"date-parts":[["1997"]]}}}],"schema":"https://github.com/citation-style-language/schema/raw/master/csl-citation.json"}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w:t>
      </w:r>
      <w:r>
        <w:rPr>
          <w:rFonts w:ascii="Times New Roman" w:hAnsi="Times New Roman" w:cs="Times New Roman"/>
          <w:sz w:val="24"/>
        </w:rPr>
        <w:t xml:space="preserve">e.g., </w:t>
      </w:r>
      <w:r w:rsidRPr="0003333C">
        <w:rPr>
          <w:rFonts w:ascii="Times New Roman" w:hAnsi="Times New Roman" w:cs="Times New Roman"/>
          <w:sz w:val="24"/>
        </w:rPr>
        <w:t>Roberts and Sahu 1997)</w:t>
      </w:r>
      <w:r>
        <w:rPr>
          <w:rFonts w:ascii="Times New Roman" w:hAnsi="Times New Roman" w:cs="Times New Roman"/>
          <w:sz w:val="24"/>
          <w:szCs w:val="24"/>
        </w:rPr>
        <w:fldChar w:fldCharType="end"/>
      </w:r>
      <w:r w:rsidR="0035539C">
        <w:rPr>
          <w:rFonts w:ascii="Times New Roman" w:hAnsi="Times New Roman" w:cs="Times New Roman"/>
          <w:sz w:val="24"/>
          <w:szCs w:val="24"/>
        </w:rPr>
        <w:t xml:space="preserve"> </w:t>
      </w:r>
      <w:r w:rsidR="00E130C7">
        <w:rPr>
          <w:rFonts w:ascii="Times New Roman" w:hAnsi="Times New Roman" w:cs="Times New Roman"/>
          <w:sz w:val="24"/>
          <w:szCs w:val="24"/>
        </w:rPr>
        <w:t xml:space="preserve">was used to jointly sample the coefficients of </w:t>
      </w:r>
      <w:r w:rsidR="0035539C">
        <w:rPr>
          <w:rFonts w:ascii="Times New Roman" w:hAnsi="Times New Roman" w:cs="Times New Roman"/>
          <w:sz w:val="24"/>
          <w:szCs w:val="24"/>
        </w:rPr>
        <w:t>each linear predictor term</w:t>
      </w:r>
      <w:r>
        <w:rPr>
          <w:rFonts w:ascii="Times New Roman" w:hAnsi="Times New Roman" w:cs="Times New Roman"/>
          <w:sz w:val="24"/>
          <w:szCs w:val="24"/>
        </w:rPr>
        <w:t xml:space="preserve"> in both </w:t>
      </w:r>
      <w:r>
        <w:rPr>
          <w:rFonts w:ascii="Times New Roman" w:hAnsi="Times New Roman" w:cs="Times New Roman"/>
          <w:sz w:val="24"/>
          <w:szCs w:val="24"/>
        </w:rPr>
        <w:lastRenderedPageBreak/>
        <w:t>models</w:t>
      </w:r>
      <w:r w:rsidR="00E130C7">
        <w:rPr>
          <w:rFonts w:ascii="Times New Roman" w:hAnsi="Times New Roman" w:cs="Times New Roman"/>
          <w:sz w:val="24"/>
          <w:szCs w:val="24"/>
        </w:rPr>
        <w:t xml:space="preserve">, since these </w:t>
      </w:r>
      <w:r w:rsidR="0035539C">
        <w:rPr>
          <w:rFonts w:ascii="Times New Roman" w:hAnsi="Times New Roman" w:cs="Times New Roman"/>
          <w:sz w:val="24"/>
          <w:szCs w:val="24"/>
        </w:rPr>
        <w:t>will generally</w:t>
      </w:r>
      <w:r w:rsidR="00E130C7">
        <w:rPr>
          <w:rFonts w:ascii="Times New Roman" w:hAnsi="Times New Roman" w:cs="Times New Roman"/>
          <w:sz w:val="24"/>
          <w:szCs w:val="24"/>
        </w:rPr>
        <w:t xml:space="preserve"> exhib</w:t>
      </w:r>
      <w:r w:rsidR="0035539C">
        <w:rPr>
          <w:rFonts w:ascii="Times New Roman" w:hAnsi="Times New Roman" w:cs="Times New Roman"/>
          <w:sz w:val="24"/>
          <w:szCs w:val="24"/>
        </w:rPr>
        <w:t>it strong posterior correlation</w:t>
      </w:r>
      <w:r w:rsidR="00E130C7">
        <w:rPr>
          <w:rFonts w:ascii="Times New Roman" w:hAnsi="Times New Roman" w:cs="Times New Roman"/>
          <w:sz w:val="24"/>
          <w:szCs w:val="24"/>
        </w:rPr>
        <w:t xml:space="preserve">. </w:t>
      </w:r>
      <w:r>
        <w:rPr>
          <w:rFonts w:ascii="Times New Roman" w:hAnsi="Times New Roman" w:cs="Times New Roman"/>
          <w:sz w:val="24"/>
          <w:szCs w:val="24"/>
        </w:rPr>
        <w:t xml:space="preserve">For the occupancy model, the linear predictors for </w:t>
      </w:r>
      <w:r w:rsidR="00D46C42">
        <w:rPr>
          <w:rFonts w:ascii="Times New Roman" w:hAnsi="Times New Roman" w:cs="Times New Roman"/>
          <w:sz w:val="24"/>
          <w:szCs w:val="24"/>
        </w:rPr>
        <w:t>occupancy sub-model</w:t>
      </w:r>
      <w:r>
        <w:rPr>
          <w:rFonts w:ascii="Times New Roman" w:hAnsi="Times New Roman" w:cs="Times New Roman"/>
          <w:sz w:val="24"/>
          <w:szCs w:val="24"/>
        </w:rPr>
        <w:t xml:space="preserve"> and </w:t>
      </w:r>
      <w:r w:rsidR="00D46C42">
        <w:rPr>
          <w:rFonts w:ascii="Times New Roman" w:hAnsi="Times New Roman" w:cs="Times New Roman"/>
          <w:sz w:val="24"/>
          <w:szCs w:val="24"/>
        </w:rPr>
        <w:t>detection sub-model</w:t>
      </w:r>
      <w:r>
        <w:rPr>
          <w:rFonts w:ascii="Times New Roman" w:hAnsi="Times New Roman" w:cs="Times New Roman"/>
          <w:sz w:val="24"/>
          <w:szCs w:val="24"/>
        </w:rPr>
        <w:t xml:space="preserve"> were assigned separate block samplers.</w:t>
      </w:r>
      <w:r>
        <w:rPr>
          <w:rFonts w:ascii="Times New Roman" w:hAnsi="Times New Roman" w:cs="Times New Roman"/>
          <w:i/>
          <w:sz w:val="24"/>
          <w:szCs w:val="24"/>
        </w:rPr>
        <w:t xml:space="preserve"> </w:t>
      </w:r>
      <w:r w:rsidR="00E130C7">
        <w:rPr>
          <w:rFonts w:ascii="Times New Roman" w:hAnsi="Times New Roman" w:cs="Times New Roman"/>
          <w:sz w:val="24"/>
          <w:szCs w:val="24"/>
        </w:rPr>
        <w:t xml:space="preserve">In addition, the standard deviation of site random effects was sampled on a logarithmic scale using the generalized Gibbs sampling framework described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{"citationID":"1qos18q5o1","properties":{"formattedCitation":"(Liu and Sabatti 2000)","plainCitation":"(Liu and Sabatti 2000)"},"citationItems":[{"id":22125,"uris":["http://zotero.org/users/32556/items/6QGQR2UI"],"uri":["http://zotero.org/users/32556/items/6QGQR2UI"],"itemData":{"id":22125,"type":"article-journal","title":"Generalised Gibbs sampler and multigrid Monte Carlo for Bayesian computation","container-title":"Biometrika","page":"353-369","volume":"87","issue":"2","DOI":"10.1093/biomet/87.2.353","author":[{"family":"Liu","given":"JS"},{"family":"Sabatti","given":"C"}],"issued":{"date-parts":[["2000"]]}}}],"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 xml:space="preserve">Liu and Sabatti </w:t>
      </w:r>
      <w:r>
        <w:rPr>
          <w:rFonts w:ascii="Times New Roman" w:hAnsi="Times New Roman" w:cs="Times New Roman"/>
          <w:sz w:val="24"/>
        </w:rPr>
        <w:t>(</w:t>
      </w:r>
      <w:r w:rsidRPr="0003333C">
        <w:rPr>
          <w:rFonts w:ascii="Times New Roman" w:hAnsi="Times New Roman" w:cs="Times New Roman"/>
          <w:sz w:val="24"/>
        </w:rPr>
        <w:t>2000)</w:t>
      </w:r>
      <w:r>
        <w:rPr>
          <w:rFonts w:ascii="Times New Roman" w:hAnsi="Times New Roman" w:cs="Times New Roman"/>
          <w:sz w:val="24"/>
          <w:szCs w:val="24"/>
        </w:rPr>
        <w:fldChar w:fldCharType="end"/>
      </w:r>
      <w:r w:rsidR="0035539C">
        <w:rPr>
          <w:rFonts w:ascii="Times New Roman" w:hAnsi="Times New Roman" w:cs="Times New Roman"/>
          <w:sz w:val="24"/>
          <w:szCs w:val="24"/>
        </w:rPr>
        <w:t>.</w:t>
      </w:r>
      <w:r>
        <w:rPr>
          <w:rFonts w:ascii="Times New Roman" w:hAnsi="Times New Roman" w:cs="Times New Roman"/>
          <w:sz w:val="24"/>
          <w:szCs w:val="24"/>
        </w:rPr>
        <w:t xml:space="preserve"> For both models, </w:t>
      </w:r>
      <w:r w:rsidR="003062E8">
        <w:rPr>
          <w:rFonts w:ascii="Times New Roman" w:hAnsi="Times New Roman" w:cs="Times New Roman"/>
          <w:sz w:val="24"/>
          <w:szCs w:val="24"/>
        </w:rPr>
        <w:t xml:space="preserve">we used uninformative priors and </w:t>
      </w:r>
      <w:r>
        <w:rPr>
          <w:rFonts w:ascii="Times New Roman" w:hAnsi="Times New Roman" w:cs="Times New Roman"/>
          <w:sz w:val="24"/>
          <w:szCs w:val="24"/>
        </w:rPr>
        <w:t>three M</w:t>
      </w:r>
      <w:r w:rsidR="005C15FB">
        <w:rPr>
          <w:rFonts w:ascii="Times New Roman" w:hAnsi="Times New Roman" w:cs="Times New Roman"/>
          <w:sz w:val="24"/>
          <w:szCs w:val="24"/>
        </w:rPr>
        <w:t>CMC chains each with 15</w:t>
      </w:r>
      <w:r>
        <w:rPr>
          <w:rFonts w:ascii="Times New Roman" w:hAnsi="Times New Roman" w:cs="Times New Roman"/>
          <w:sz w:val="24"/>
          <w:szCs w:val="24"/>
        </w:rPr>
        <w:t>0,000 itera</w:t>
      </w:r>
      <w:r w:rsidR="005C15FB">
        <w:rPr>
          <w:rFonts w:ascii="Times New Roman" w:hAnsi="Times New Roman" w:cs="Times New Roman"/>
          <w:sz w:val="24"/>
          <w:szCs w:val="24"/>
        </w:rPr>
        <w:t>tions and a burn-in period of 5</w:t>
      </w:r>
      <w:r>
        <w:rPr>
          <w:rFonts w:ascii="Times New Roman" w:hAnsi="Times New Roman" w:cs="Times New Roman"/>
          <w:sz w:val="24"/>
          <w:szCs w:val="24"/>
        </w:rPr>
        <w:t>0,000. Convergence was verifie</w:t>
      </w:r>
      <w:r w:rsidR="003062E8">
        <w:rPr>
          <w:rFonts w:ascii="Times New Roman" w:hAnsi="Times New Roman" w:cs="Times New Roman"/>
          <w:sz w:val="24"/>
          <w:szCs w:val="24"/>
        </w:rPr>
        <w:t>d by calculating</w:t>
      </w:r>
      <w:r w:rsidR="005C15FB">
        <w:rPr>
          <w:rFonts w:ascii="Times New Roman" w:hAnsi="Times New Roman" w:cs="Times New Roman"/>
          <w:sz w:val="24"/>
          <w:szCs w:val="24"/>
        </w:rPr>
        <w:t xml:space="preserve"> </w:t>
      </w:r>
      <w:proofErr w:type="spellStart"/>
      <w:r w:rsidR="005C15FB">
        <w:rPr>
          <w:rFonts w:ascii="Times New Roman" w:hAnsi="Times New Roman" w:cs="Times New Roman"/>
          <w:sz w:val="24"/>
          <w:szCs w:val="24"/>
        </w:rPr>
        <w:t>Gelman</w:t>
      </w:r>
      <w:proofErr w:type="spellEnd"/>
      <w:r w:rsidR="005C15FB">
        <w:rPr>
          <w:rFonts w:ascii="Times New Roman" w:hAnsi="Times New Roman" w:cs="Times New Roman"/>
          <w:sz w:val="24"/>
          <w:szCs w:val="24"/>
        </w:rPr>
        <w:t>-</w:t>
      </w:r>
      <w:r>
        <w:rPr>
          <w:rFonts w:ascii="Times New Roman" w:hAnsi="Times New Roman" w:cs="Times New Roman"/>
          <w:sz w:val="24"/>
          <w:szCs w:val="24"/>
        </w:rPr>
        <w:t xml:space="preserve">Rubin diagnostic </w:t>
      </w:r>
      <w:ins w:id="50" w:author="Microsoft Office User" w:date="2016-06-17T18:45:00Z">
        <w:r w:rsidR="00A7039E">
          <w:rPr>
            <w:rFonts w:ascii="Times New Roman" w:hAnsi="Times New Roman" w:cs="Times New Roman"/>
            <w:sz w:val="24"/>
            <w:szCs w:val="24"/>
          </w:rPr>
          <w:t xml:space="preserve">(add a reference for the </w:t>
        </w:r>
        <w:proofErr w:type="spellStart"/>
        <w:r w:rsidR="00A7039E">
          <w:rPr>
            <w:rFonts w:ascii="Times New Roman" w:hAnsi="Times New Roman" w:cs="Times New Roman"/>
            <w:sz w:val="24"/>
            <w:szCs w:val="24"/>
          </w:rPr>
          <w:t>Gelman</w:t>
        </w:r>
        <w:proofErr w:type="spellEnd"/>
        <w:r w:rsidR="00A7039E">
          <w:rPr>
            <w:rFonts w:ascii="Times New Roman" w:hAnsi="Times New Roman" w:cs="Times New Roman"/>
            <w:sz w:val="24"/>
            <w:szCs w:val="24"/>
          </w:rPr>
          <w:t xml:space="preserve">-Rubin </w:t>
        </w:r>
      </w:ins>
      <w:ins w:id="51" w:author="Microsoft Office User" w:date="2016-06-17T18:46:00Z">
        <w:r w:rsidR="00A7039E">
          <w:rPr>
            <w:rFonts w:ascii="Times New Roman" w:hAnsi="Times New Roman" w:cs="Times New Roman"/>
            <w:sz w:val="24"/>
            <w:szCs w:val="24"/>
          </w:rPr>
          <w:t>diagnostic</w:t>
        </w:r>
      </w:ins>
      <w:ins w:id="52" w:author="Microsoft Office User" w:date="2016-06-17T18:45:00Z">
        <w:r w:rsidR="00A7039E">
          <w:rPr>
            <w:rFonts w:ascii="Times New Roman" w:hAnsi="Times New Roman" w:cs="Times New Roman"/>
            <w:sz w:val="24"/>
            <w:szCs w:val="24"/>
          </w:rPr>
          <w:t>?</w:t>
        </w:r>
      </w:ins>
      <w:ins w:id="53" w:author="Microsoft Office User" w:date="2016-06-17T18:46:00Z">
        <w:r w:rsidR="00A7039E">
          <w:rPr>
            <w:rFonts w:ascii="Times New Roman" w:hAnsi="Times New Roman" w:cs="Times New Roman"/>
            <w:sz w:val="24"/>
            <w:szCs w:val="24"/>
          </w:rPr>
          <w:t xml:space="preserve">) </w:t>
        </w:r>
      </w:ins>
      <w:r>
        <w:rPr>
          <w:rFonts w:ascii="Times New Roman" w:hAnsi="Times New Roman" w:cs="Times New Roman"/>
          <w:sz w:val="24"/>
          <w:szCs w:val="24"/>
        </w:rPr>
        <w:t>and effective sample size.</w:t>
      </w:r>
      <w:r w:rsidR="00D46C42">
        <w:rPr>
          <w:rFonts w:ascii="Times New Roman" w:hAnsi="Times New Roman" w:cs="Times New Roman"/>
          <w:sz w:val="24"/>
          <w:szCs w:val="24"/>
        </w:rPr>
        <w:t xml:space="preserve"> R code for fitting models is available in Appendix B; additional code for compiling and filtering data and analyzing model output can be found at </w:t>
      </w:r>
      <w:hyperlink r:id="rId8" w:history="1">
        <w:r w:rsidR="00D46C42" w:rsidRPr="00D46C42">
          <w:rPr>
            <w:rStyle w:val="Hyperlink"/>
            <w:rFonts w:ascii="Times New Roman" w:hAnsi="Times New Roman" w:cs="Times New Roman"/>
            <w:sz w:val="24"/>
            <w:szCs w:val="24"/>
          </w:rPr>
          <w:t>https://github.com/arzeilinger/potato_psyllid_distribution_modeling</w:t>
        </w:r>
      </w:hyperlink>
      <w:r w:rsidR="00D46C42">
        <w:rPr>
          <w:rFonts w:ascii="Times New Roman" w:hAnsi="Times New Roman" w:cs="Times New Roman"/>
          <w:sz w:val="24"/>
          <w:szCs w:val="24"/>
        </w:rPr>
        <w:t>.</w:t>
      </w:r>
    </w:p>
    <w:p w14:paraId="51910543" w14:textId="77777777" w:rsidR="007B469D" w:rsidRDefault="007B469D" w:rsidP="00523D9F">
      <w:pPr>
        <w:spacing w:after="0" w:line="480" w:lineRule="auto"/>
        <w:outlineLvl w:val="0"/>
        <w:rPr>
          <w:rFonts w:ascii="Times New Roman" w:hAnsi="Times New Roman" w:cs="Times New Roman"/>
          <w:b/>
          <w:sz w:val="24"/>
          <w:szCs w:val="24"/>
        </w:rPr>
      </w:pPr>
    </w:p>
    <w:p w14:paraId="40027047" w14:textId="77777777" w:rsidR="00AB5DE3" w:rsidRDefault="00AB5DE3" w:rsidP="00523D9F">
      <w:pPr>
        <w:spacing w:after="0" w:line="480" w:lineRule="auto"/>
        <w:outlineLvl w:val="0"/>
        <w:rPr>
          <w:rFonts w:ascii="Times New Roman" w:hAnsi="Times New Roman" w:cs="Times New Roman"/>
          <w:b/>
          <w:sz w:val="24"/>
          <w:szCs w:val="24"/>
        </w:rPr>
      </w:pPr>
      <w:r>
        <w:rPr>
          <w:rFonts w:ascii="Times New Roman" w:hAnsi="Times New Roman" w:cs="Times New Roman"/>
          <w:b/>
          <w:sz w:val="24"/>
          <w:szCs w:val="24"/>
        </w:rPr>
        <w:t>Results</w:t>
      </w:r>
    </w:p>
    <w:p w14:paraId="389A31AE" w14:textId="32E11739" w:rsidR="007118FD" w:rsidRDefault="007118FD" w:rsidP="00325B8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Our final data set of specimen records included 8</w:t>
      </w:r>
      <w:r w:rsidR="00325B8B">
        <w:rPr>
          <w:rFonts w:ascii="Times New Roman" w:hAnsi="Times New Roman" w:cs="Times New Roman"/>
          <w:sz w:val="24"/>
          <w:szCs w:val="24"/>
        </w:rPr>
        <w:t>7</w:t>
      </w:r>
      <w:r>
        <w:rPr>
          <w:rFonts w:ascii="Times New Roman" w:hAnsi="Times New Roman" w:cs="Times New Roman"/>
          <w:sz w:val="24"/>
          <w:szCs w:val="24"/>
        </w:rPr>
        <w:t>,</w:t>
      </w:r>
      <w:r w:rsidR="00325B8B">
        <w:rPr>
          <w:rFonts w:ascii="Times New Roman" w:hAnsi="Times New Roman" w:cs="Times New Roman"/>
          <w:sz w:val="24"/>
          <w:szCs w:val="24"/>
        </w:rPr>
        <w:t>035</w:t>
      </w:r>
      <w:r>
        <w:rPr>
          <w:rFonts w:ascii="Times New Roman" w:hAnsi="Times New Roman" w:cs="Times New Roman"/>
          <w:sz w:val="24"/>
          <w:szCs w:val="24"/>
        </w:rPr>
        <w:t xml:space="preserve"> records of 2,8</w:t>
      </w:r>
      <w:r w:rsidR="00325B8B">
        <w:rPr>
          <w:rFonts w:ascii="Times New Roman" w:hAnsi="Times New Roman" w:cs="Times New Roman"/>
          <w:sz w:val="24"/>
          <w:szCs w:val="24"/>
        </w:rPr>
        <w:t>40</w:t>
      </w:r>
      <w:r>
        <w:rPr>
          <w:rFonts w:ascii="Times New Roman" w:hAnsi="Times New Roman" w:cs="Times New Roman"/>
          <w:sz w:val="24"/>
          <w:szCs w:val="24"/>
        </w:rPr>
        <w:t xml:space="preserve"> species from 73 families</w:t>
      </w:r>
      <w:r w:rsidR="006E33BD">
        <w:rPr>
          <w:rFonts w:ascii="Times New Roman" w:hAnsi="Times New Roman" w:cs="Times New Roman"/>
          <w:sz w:val="24"/>
          <w:szCs w:val="24"/>
        </w:rPr>
        <w:t>; it also included</w:t>
      </w:r>
      <w:r w:rsidR="00325B8B">
        <w:rPr>
          <w:rFonts w:ascii="Times New Roman" w:hAnsi="Times New Roman" w:cs="Times New Roman"/>
          <w:sz w:val="24"/>
          <w:szCs w:val="24"/>
        </w:rPr>
        <w:t xml:space="preserve"> 613</w:t>
      </w:r>
      <w:r>
        <w:rPr>
          <w:rFonts w:ascii="Times New Roman" w:hAnsi="Times New Roman" w:cs="Times New Roman"/>
          <w:sz w:val="24"/>
          <w:szCs w:val="24"/>
        </w:rPr>
        <w:t xml:space="preserve"> records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w:t>
      </w:r>
      <w:r w:rsidR="00BA4C49">
        <w:rPr>
          <w:rFonts w:ascii="Times New Roman" w:hAnsi="Times New Roman" w:cs="Times New Roman"/>
          <w:sz w:val="24"/>
          <w:szCs w:val="24"/>
        </w:rPr>
        <w:t xml:space="preserve">Specimens of all selected </w:t>
      </w:r>
      <w:proofErr w:type="spellStart"/>
      <w:r w:rsidR="00BA4C49">
        <w:rPr>
          <w:rFonts w:ascii="Times New Roman" w:hAnsi="Times New Roman" w:cs="Times New Roman"/>
          <w:sz w:val="24"/>
          <w:szCs w:val="24"/>
        </w:rPr>
        <w:t>Hemiptera</w:t>
      </w:r>
      <w:proofErr w:type="spellEnd"/>
      <w:r w:rsidR="00BA4C49">
        <w:rPr>
          <w:rFonts w:ascii="Times New Roman" w:hAnsi="Times New Roman" w:cs="Times New Roman"/>
          <w:sz w:val="24"/>
          <w:szCs w:val="24"/>
        </w:rPr>
        <w:t xml:space="preserve"> were collected throughout California, with the greatest number collected in the 1930s, 1960s, and 1970s (Fig. 1). Specimens of </w:t>
      </w:r>
      <w:r w:rsidR="00BA4C49">
        <w:rPr>
          <w:rFonts w:ascii="Times New Roman" w:hAnsi="Times New Roman" w:cs="Times New Roman"/>
          <w:i/>
          <w:sz w:val="24"/>
          <w:szCs w:val="24"/>
        </w:rPr>
        <w:t xml:space="preserve">B. </w:t>
      </w:r>
      <w:proofErr w:type="spellStart"/>
      <w:r w:rsidR="00BA4C49">
        <w:rPr>
          <w:rFonts w:ascii="Times New Roman" w:hAnsi="Times New Roman" w:cs="Times New Roman"/>
          <w:i/>
          <w:sz w:val="24"/>
          <w:szCs w:val="24"/>
        </w:rPr>
        <w:t>cockerelli</w:t>
      </w:r>
      <w:proofErr w:type="spellEnd"/>
      <w:r w:rsidR="00BA4C49">
        <w:rPr>
          <w:rFonts w:ascii="Times New Roman" w:hAnsi="Times New Roman" w:cs="Times New Roman"/>
          <w:i/>
          <w:sz w:val="24"/>
          <w:szCs w:val="24"/>
        </w:rPr>
        <w:t xml:space="preserve"> </w:t>
      </w:r>
      <w:r w:rsidR="00BA4C49">
        <w:rPr>
          <w:rFonts w:ascii="Times New Roman" w:hAnsi="Times New Roman" w:cs="Times New Roman"/>
          <w:sz w:val="24"/>
          <w:szCs w:val="24"/>
        </w:rPr>
        <w:t>were concentrated in southern California and arid interior regions of state; the majority of specimens we</w:t>
      </w:r>
      <w:r w:rsidR="005379AD">
        <w:rPr>
          <w:rFonts w:ascii="Times New Roman" w:hAnsi="Times New Roman" w:cs="Times New Roman"/>
          <w:sz w:val="24"/>
          <w:szCs w:val="24"/>
        </w:rPr>
        <w:t>re collected from 1950 to 197</w:t>
      </w:r>
      <w:r w:rsidR="00BA4C49">
        <w:rPr>
          <w:rFonts w:ascii="Times New Roman" w:hAnsi="Times New Roman" w:cs="Times New Roman"/>
          <w:sz w:val="24"/>
          <w:szCs w:val="24"/>
        </w:rPr>
        <w:t xml:space="preserve">0 (Fig. 1). </w:t>
      </w:r>
      <w:r>
        <w:rPr>
          <w:rFonts w:ascii="Times New Roman" w:hAnsi="Times New Roman" w:cs="Times New Roman"/>
          <w:sz w:val="24"/>
          <w:szCs w:val="24"/>
        </w:rPr>
        <w:t>From this specimen data set, our resulting data</w:t>
      </w:r>
      <w:r w:rsidR="00AB5DE3">
        <w:rPr>
          <w:rFonts w:ascii="Times New Roman" w:hAnsi="Times New Roman" w:cs="Times New Roman"/>
          <w:sz w:val="24"/>
          <w:szCs w:val="24"/>
        </w:rPr>
        <w:t xml:space="preserve"> set</w:t>
      </w:r>
      <w:r>
        <w:rPr>
          <w:rFonts w:ascii="Times New Roman" w:hAnsi="Times New Roman" w:cs="Times New Roman"/>
          <w:sz w:val="24"/>
          <w:szCs w:val="24"/>
        </w:rPr>
        <w:t xml:space="preserve"> of species lists</w:t>
      </w:r>
      <w:r w:rsidR="00AB5DE3">
        <w:rPr>
          <w:rFonts w:ascii="Times New Roman" w:hAnsi="Times New Roman" w:cs="Times New Roman"/>
          <w:sz w:val="24"/>
          <w:szCs w:val="24"/>
        </w:rPr>
        <w:t xml:space="preserve"> included 9</w:t>
      </w:r>
      <w:r w:rsidR="00325B8B">
        <w:rPr>
          <w:rFonts w:ascii="Times New Roman" w:hAnsi="Times New Roman" w:cs="Times New Roman"/>
          <w:sz w:val="24"/>
          <w:szCs w:val="24"/>
        </w:rPr>
        <w:t>00</w:t>
      </w:r>
      <w:r w:rsidR="00AB5DE3">
        <w:rPr>
          <w:rFonts w:ascii="Times New Roman" w:hAnsi="Times New Roman" w:cs="Times New Roman"/>
          <w:sz w:val="24"/>
          <w:szCs w:val="24"/>
        </w:rPr>
        <w:t xml:space="preserve"> lists, which ranged in length from 3 to 40 species</w:t>
      </w:r>
      <w:r>
        <w:rPr>
          <w:rFonts w:ascii="Times New Roman" w:hAnsi="Times New Roman" w:cs="Times New Roman"/>
          <w:sz w:val="24"/>
          <w:szCs w:val="24"/>
        </w:rPr>
        <w:t xml:space="preserve">, and with </w:t>
      </w:r>
      <w:r w:rsidR="00AB5DE3">
        <w:rPr>
          <w:rFonts w:ascii="Times New Roman" w:hAnsi="Times New Roman" w:cs="Times New Roman"/>
          <w:sz w:val="24"/>
          <w:szCs w:val="24"/>
        </w:rPr>
        <w:t xml:space="preserve">36 </w:t>
      </w:r>
      <w:r>
        <w:rPr>
          <w:rFonts w:ascii="Times New Roman" w:hAnsi="Times New Roman" w:cs="Times New Roman"/>
          <w:sz w:val="24"/>
          <w:szCs w:val="24"/>
        </w:rPr>
        <w:t xml:space="preserve">lists </w:t>
      </w:r>
      <w:r w:rsidR="00AB5DE3">
        <w:rPr>
          <w:rFonts w:ascii="Times New Roman" w:hAnsi="Times New Roman" w:cs="Times New Roman"/>
          <w:sz w:val="24"/>
          <w:szCs w:val="24"/>
        </w:rPr>
        <w:t>contain</w:t>
      </w:r>
      <w:r>
        <w:rPr>
          <w:rFonts w:ascii="Times New Roman" w:hAnsi="Times New Roman" w:cs="Times New Roman"/>
          <w:sz w:val="24"/>
          <w:szCs w:val="24"/>
        </w:rPr>
        <w:t>ing</w:t>
      </w:r>
      <w:r w:rsidR="00AB5DE3">
        <w:rPr>
          <w:rFonts w:ascii="Times New Roman" w:hAnsi="Times New Roman" w:cs="Times New Roman"/>
          <w:sz w:val="24"/>
          <w:szCs w:val="24"/>
        </w:rPr>
        <w:t xml:space="preserve"> </w:t>
      </w:r>
      <w:r w:rsidR="00C62A31">
        <w:rPr>
          <w:rFonts w:ascii="Times New Roman" w:hAnsi="Times New Roman" w:cs="Times New Roman"/>
          <w:i/>
          <w:sz w:val="24"/>
          <w:szCs w:val="24"/>
        </w:rPr>
        <w:t xml:space="preserve">B. </w:t>
      </w:r>
      <w:proofErr w:type="spellStart"/>
      <w:r w:rsidR="00C62A31">
        <w:rPr>
          <w:rFonts w:ascii="Times New Roman" w:hAnsi="Times New Roman" w:cs="Times New Roman"/>
          <w:i/>
          <w:sz w:val="24"/>
          <w:szCs w:val="24"/>
        </w:rPr>
        <w:t>cockerelli</w:t>
      </w:r>
      <w:proofErr w:type="spellEnd"/>
      <w:r w:rsidR="00C62A31">
        <w:rPr>
          <w:rFonts w:ascii="Times New Roman" w:hAnsi="Times New Roman" w:cs="Times New Roman"/>
          <w:sz w:val="24"/>
          <w:szCs w:val="24"/>
        </w:rPr>
        <w:t xml:space="preserve"> (Fig. 2</w:t>
      </w:r>
      <w:r w:rsidR="00AB5DE3">
        <w:rPr>
          <w:rFonts w:ascii="Times New Roman" w:hAnsi="Times New Roman" w:cs="Times New Roman"/>
          <w:sz w:val="24"/>
          <w:szCs w:val="24"/>
        </w:rPr>
        <w:t>).</w:t>
      </w:r>
    </w:p>
    <w:p w14:paraId="3007FACB" w14:textId="545FEC37" w:rsidR="00263726" w:rsidRDefault="005C15FB" w:rsidP="007118F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Convergence of the MCMC chains was successful for both the GLMM and occupancy models</w:t>
      </w:r>
      <w:r w:rsidR="004D6877">
        <w:rPr>
          <w:rFonts w:ascii="Times New Roman" w:hAnsi="Times New Roman" w:cs="Times New Roman"/>
          <w:sz w:val="24"/>
          <w:szCs w:val="24"/>
        </w:rPr>
        <w:t>.</w:t>
      </w:r>
      <w:r>
        <w:rPr>
          <w:rFonts w:ascii="Times New Roman" w:hAnsi="Times New Roman" w:cs="Times New Roman"/>
          <w:sz w:val="24"/>
          <w:szCs w:val="24"/>
        </w:rPr>
        <w:t xml:space="preserve"> </w:t>
      </w:r>
      <w:r w:rsidR="004D6877">
        <w:rPr>
          <w:rFonts w:ascii="Times New Roman" w:hAnsi="Times New Roman" w:cs="Times New Roman"/>
          <w:sz w:val="24"/>
          <w:szCs w:val="24"/>
        </w:rPr>
        <w:t>E</w:t>
      </w:r>
      <w:r>
        <w:rPr>
          <w:rFonts w:ascii="Times New Roman" w:hAnsi="Times New Roman" w:cs="Times New Roman"/>
          <w:sz w:val="24"/>
          <w:szCs w:val="24"/>
        </w:rPr>
        <w:t xml:space="preserve">stimates of the </w:t>
      </w:r>
      <w:proofErr w:type="spellStart"/>
      <w:r>
        <w:rPr>
          <w:rFonts w:ascii="Times New Roman" w:hAnsi="Times New Roman" w:cs="Times New Roman"/>
          <w:sz w:val="24"/>
          <w:szCs w:val="24"/>
        </w:rPr>
        <w:t>Gelman</w:t>
      </w:r>
      <w:proofErr w:type="spellEnd"/>
      <w:r>
        <w:rPr>
          <w:rFonts w:ascii="Times New Roman" w:hAnsi="Times New Roman" w:cs="Times New Roman"/>
          <w:sz w:val="24"/>
          <w:szCs w:val="24"/>
        </w:rPr>
        <w:t xml:space="preserve">-Rubin diagnostic for all parameters were less than 1.1 except for </w:t>
      </w:r>
      <w:r w:rsidR="00243061">
        <w:rPr>
          <w:rFonts w:ascii="Times New Roman" w:hAnsi="Times New Roman" w:cs="Times New Roman"/>
          <w:sz w:val="24"/>
          <w:szCs w:val="24"/>
        </w:rPr>
        <w:t>the</w:t>
      </w:r>
      <w:r>
        <w:rPr>
          <w:rFonts w:ascii="Times New Roman" w:hAnsi="Times New Roman" w:cs="Times New Roman"/>
          <w:sz w:val="24"/>
          <w:szCs w:val="24"/>
        </w:rPr>
        <w:t xml:space="preserve"> variance of the site random</w:t>
      </w:r>
      <w:r w:rsidR="00E701F3">
        <w:rPr>
          <w:rFonts w:ascii="Times New Roman" w:hAnsi="Times New Roman" w:cs="Times New Roman"/>
          <w:sz w:val="24"/>
          <w:szCs w:val="24"/>
        </w:rPr>
        <w:t xml:space="preserve"> effects in the GLMM (Appendix C</w:t>
      </w:r>
      <w:r>
        <w:rPr>
          <w:rFonts w:ascii="Times New Roman" w:hAnsi="Times New Roman" w:cs="Times New Roman"/>
          <w:sz w:val="24"/>
          <w:szCs w:val="24"/>
        </w:rPr>
        <w:t xml:space="preserve">). </w:t>
      </w:r>
      <w:r w:rsidR="00263726">
        <w:rPr>
          <w:rFonts w:ascii="Times New Roman" w:hAnsi="Times New Roman" w:cs="Times New Roman"/>
          <w:sz w:val="24"/>
          <w:szCs w:val="24"/>
        </w:rPr>
        <w:t xml:space="preserve">Likewise, effective </w:t>
      </w:r>
      <w:r w:rsidR="00263726">
        <w:rPr>
          <w:rFonts w:ascii="Times New Roman" w:hAnsi="Times New Roman" w:cs="Times New Roman"/>
          <w:sz w:val="24"/>
          <w:szCs w:val="24"/>
        </w:rPr>
        <w:lastRenderedPageBreak/>
        <w:t>sample size</w:t>
      </w:r>
      <w:r w:rsidR="00210EA4">
        <w:rPr>
          <w:rFonts w:ascii="Times New Roman" w:hAnsi="Times New Roman" w:cs="Times New Roman"/>
          <w:sz w:val="24"/>
          <w:szCs w:val="24"/>
        </w:rPr>
        <w:t>s of all parameters were</w:t>
      </w:r>
      <w:r w:rsidR="00263726">
        <w:rPr>
          <w:rFonts w:ascii="Times New Roman" w:hAnsi="Times New Roman" w:cs="Times New Roman"/>
          <w:sz w:val="24"/>
          <w:szCs w:val="24"/>
        </w:rPr>
        <w:t xml:space="preserve"> greater than 1,000 except for the site random effect mean and </w:t>
      </w:r>
      <w:r w:rsidR="00E701F3">
        <w:rPr>
          <w:rFonts w:ascii="Times New Roman" w:hAnsi="Times New Roman" w:cs="Times New Roman"/>
          <w:sz w:val="24"/>
          <w:szCs w:val="24"/>
        </w:rPr>
        <w:t>variance of the GLMM (Appendix C</w:t>
      </w:r>
      <w:r w:rsidR="00263726">
        <w:rPr>
          <w:rFonts w:ascii="Times New Roman" w:hAnsi="Times New Roman" w:cs="Times New Roman"/>
          <w:sz w:val="24"/>
          <w:szCs w:val="24"/>
        </w:rPr>
        <w:t>).</w:t>
      </w:r>
    </w:p>
    <w:p w14:paraId="3F8D07B3" w14:textId="1B09B793" w:rsidR="002070EF" w:rsidRDefault="00263726" w:rsidP="007118F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the GLMM model, the coefficient estimate for the list length main effect was positive</w:t>
      </w:r>
      <w:r w:rsidR="00243061">
        <w:rPr>
          <w:rFonts w:ascii="Times New Roman" w:hAnsi="Times New Roman" w:cs="Times New Roman"/>
          <w:sz w:val="24"/>
          <w:szCs w:val="24"/>
        </w:rPr>
        <w:t xml:space="preserve"> and was marginally significant from 0</w:t>
      </w:r>
      <w:r>
        <w:rPr>
          <w:rFonts w:ascii="Times New Roman" w:hAnsi="Times New Roman" w:cs="Times New Roman"/>
          <w:sz w:val="24"/>
          <w:szCs w:val="24"/>
        </w:rPr>
        <w:t xml:space="preserve">—indicating that </w:t>
      </w:r>
      <w:r w:rsidR="00243061">
        <w:rPr>
          <w:rFonts w:ascii="Times New Roman" w:hAnsi="Times New Roman" w:cs="Times New Roman"/>
          <w:sz w:val="24"/>
          <w:szCs w:val="24"/>
        </w:rPr>
        <w:t>the probability of oc</w:t>
      </w:r>
      <w:r>
        <w:rPr>
          <w:rFonts w:ascii="Times New Roman" w:hAnsi="Times New Roman" w:cs="Times New Roman"/>
          <w:sz w:val="24"/>
          <w:szCs w:val="24"/>
        </w:rPr>
        <w:t>cupancy</w:t>
      </w:r>
      <w:r w:rsidR="00243061">
        <w:rPr>
          <w:rFonts w:ascii="Times New Roman" w:hAnsi="Times New Roman" w:cs="Times New Roman"/>
          <w:sz w:val="24"/>
          <w:szCs w:val="24"/>
        </w:rPr>
        <w:t xml:space="preserve">, </w:t>
      </w:r>
      <w:proofErr w:type="spellStart"/>
      <w:r w:rsidR="00243061">
        <w:rPr>
          <w:rFonts w:ascii="Times New Roman" w:hAnsi="Times New Roman" w:cs="Times New Roman"/>
          <w:i/>
          <w:sz w:val="24"/>
          <w:szCs w:val="24"/>
        </w:rPr>
        <w:t>P</w:t>
      </w:r>
      <w:r w:rsidR="00243061">
        <w:rPr>
          <w:rFonts w:ascii="Times New Roman" w:hAnsi="Times New Roman" w:cs="Times New Roman"/>
          <w:i/>
          <w:sz w:val="24"/>
          <w:szCs w:val="24"/>
          <w:vertAlign w:val="subscript"/>
        </w:rPr>
        <w:t>occupancy</w:t>
      </w:r>
      <w:proofErr w:type="spellEnd"/>
      <w:r w:rsidR="00243061">
        <w:rPr>
          <w:rFonts w:ascii="Times New Roman" w:hAnsi="Times New Roman" w:cs="Times New Roman"/>
          <w:sz w:val="24"/>
          <w:szCs w:val="24"/>
        </w:rPr>
        <w:t>,</w:t>
      </w:r>
      <w:r>
        <w:rPr>
          <w:rFonts w:ascii="Times New Roman" w:hAnsi="Times New Roman" w:cs="Times New Roman"/>
          <w:sz w:val="24"/>
          <w:szCs w:val="24"/>
        </w:rPr>
        <w:t xml:space="preserve">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increased with increasing list length (Table 1</w:t>
      </w:r>
      <w:r w:rsidR="001D633E">
        <w:rPr>
          <w:rFonts w:ascii="Times New Roman" w:hAnsi="Times New Roman" w:cs="Times New Roman"/>
          <w:sz w:val="24"/>
          <w:szCs w:val="24"/>
        </w:rPr>
        <w:t>, Fig. 3</w:t>
      </w:r>
      <w:r>
        <w:rPr>
          <w:rFonts w:ascii="Times New Roman" w:hAnsi="Times New Roman" w:cs="Times New Roman"/>
          <w:sz w:val="24"/>
          <w:szCs w:val="24"/>
        </w:rPr>
        <w:t>). The coefficient estimate for the year main effect was significantly</w:t>
      </w:r>
      <w:r w:rsidR="00243061">
        <w:rPr>
          <w:rFonts w:ascii="Times New Roman" w:hAnsi="Times New Roman" w:cs="Times New Roman"/>
          <w:sz w:val="24"/>
          <w:szCs w:val="24"/>
        </w:rPr>
        <w:t xml:space="preserve"> different from</w:t>
      </w:r>
      <w:r w:rsidR="001D633E">
        <w:rPr>
          <w:rFonts w:ascii="Times New Roman" w:hAnsi="Times New Roman" w:cs="Times New Roman"/>
          <w:sz w:val="24"/>
          <w:szCs w:val="24"/>
        </w:rPr>
        <w:t xml:space="preserve"> 0 and</w:t>
      </w:r>
      <w:r>
        <w:rPr>
          <w:rFonts w:ascii="Times New Roman" w:hAnsi="Times New Roman" w:cs="Times New Roman"/>
          <w:sz w:val="24"/>
          <w:szCs w:val="24"/>
        </w:rPr>
        <w:t xml:space="preserve"> positive</w:t>
      </w:r>
      <w:r w:rsidR="001D633E">
        <w:rPr>
          <w:rFonts w:ascii="Times New Roman" w:hAnsi="Times New Roman" w:cs="Times New Roman"/>
          <w:sz w:val="24"/>
          <w:szCs w:val="24"/>
        </w:rPr>
        <w:t xml:space="preserve">ly related to </w:t>
      </w:r>
      <w:proofErr w:type="spellStart"/>
      <w:r w:rsidR="00243061">
        <w:rPr>
          <w:rFonts w:ascii="Times New Roman" w:hAnsi="Times New Roman" w:cs="Times New Roman"/>
          <w:i/>
          <w:sz w:val="24"/>
          <w:szCs w:val="24"/>
        </w:rPr>
        <w:t>P</w:t>
      </w:r>
      <w:r w:rsidR="00243061">
        <w:rPr>
          <w:rFonts w:ascii="Times New Roman" w:hAnsi="Times New Roman" w:cs="Times New Roman"/>
          <w:i/>
          <w:sz w:val="24"/>
          <w:szCs w:val="24"/>
          <w:vertAlign w:val="subscript"/>
        </w:rPr>
        <w:t>occupancy</w:t>
      </w:r>
      <w:proofErr w:type="spellEnd"/>
      <w:r>
        <w:rPr>
          <w:rFonts w:ascii="Times New Roman" w:hAnsi="Times New Roman" w:cs="Times New Roman"/>
          <w:sz w:val="24"/>
          <w:szCs w:val="24"/>
        </w:rPr>
        <w:t xml:space="preserve">. For the climate variables, </w:t>
      </w:r>
      <w:proofErr w:type="spellStart"/>
      <w:r>
        <w:rPr>
          <w:rFonts w:ascii="Times New Roman" w:hAnsi="Times New Roman" w:cs="Times New Roman"/>
          <w:sz w:val="24"/>
          <w:szCs w:val="24"/>
        </w:rPr>
        <w:t>T</w:t>
      </w:r>
      <w:r>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w</w:t>
      </w:r>
      <w:r w:rsidR="00243061">
        <w:rPr>
          <w:rFonts w:ascii="Times New Roman" w:hAnsi="Times New Roman" w:cs="Times New Roman"/>
          <w:sz w:val="24"/>
          <w:szCs w:val="24"/>
        </w:rPr>
        <w:t>as</w:t>
      </w:r>
      <w:r>
        <w:rPr>
          <w:rFonts w:ascii="Times New Roman" w:hAnsi="Times New Roman" w:cs="Times New Roman"/>
          <w:sz w:val="24"/>
          <w:szCs w:val="24"/>
        </w:rPr>
        <w:t xml:space="preserve"> significant</w:t>
      </w:r>
      <w:r w:rsidR="00243061">
        <w:rPr>
          <w:rFonts w:ascii="Times New Roman" w:hAnsi="Times New Roman" w:cs="Times New Roman"/>
          <w:sz w:val="24"/>
          <w:szCs w:val="24"/>
        </w:rPr>
        <w:t>ly different from 0 and</w:t>
      </w:r>
      <w:r>
        <w:rPr>
          <w:rFonts w:ascii="Times New Roman" w:hAnsi="Times New Roman" w:cs="Times New Roman"/>
          <w:sz w:val="24"/>
          <w:szCs w:val="24"/>
        </w:rPr>
        <w:t xml:space="preserve"> negative</w:t>
      </w:r>
      <w:r w:rsidR="001D633E">
        <w:rPr>
          <w:rFonts w:ascii="Times New Roman" w:hAnsi="Times New Roman" w:cs="Times New Roman"/>
          <w:sz w:val="24"/>
          <w:szCs w:val="24"/>
        </w:rPr>
        <w:t>, whereas</w:t>
      </w:r>
      <w:r w:rsidR="00243061">
        <w:rPr>
          <w:rFonts w:ascii="Times New Roman" w:hAnsi="Times New Roman" w:cs="Times New Roman"/>
          <w:sz w:val="24"/>
          <w:szCs w:val="24"/>
        </w:rPr>
        <w:t xml:space="preserve"> AET and</w:t>
      </w:r>
      <w:r w:rsidR="001D633E">
        <w:rPr>
          <w:rFonts w:ascii="Times New Roman" w:hAnsi="Times New Roman" w:cs="Times New Roman"/>
          <w:sz w:val="24"/>
          <w:szCs w:val="24"/>
        </w:rPr>
        <w:t xml:space="preserve"> </w:t>
      </w:r>
      <w:proofErr w:type="spellStart"/>
      <w:r w:rsidR="001D633E">
        <w:rPr>
          <w:rFonts w:ascii="Times New Roman" w:hAnsi="Times New Roman" w:cs="Times New Roman"/>
          <w:sz w:val="24"/>
          <w:szCs w:val="24"/>
        </w:rPr>
        <w:t>T</w:t>
      </w:r>
      <w:r w:rsidR="001D633E">
        <w:rPr>
          <w:rFonts w:ascii="Times New Roman" w:hAnsi="Times New Roman" w:cs="Times New Roman"/>
          <w:sz w:val="24"/>
          <w:szCs w:val="24"/>
          <w:vertAlign w:val="subscript"/>
        </w:rPr>
        <w:t>max</w:t>
      </w:r>
      <w:proofErr w:type="spellEnd"/>
      <w:r w:rsidR="001D633E">
        <w:rPr>
          <w:rFonts w:ascii="Times New Roman" w:hAnsi="Times New Roman" w:cs="Times New Roman"/>
          <w:sz w:val="24"/>
          <w:szCs w:val="24"/>
        </w:rPr>
        <w:t xml:space="preserve"> w</w:t>
      </w:r>
      <w:r w:rsidR="00243061">
        <w:rPr>
          <w:rFonts w:ascii="Times New Roman" w:hAnsi="Times New Roman" w:cs="Times New Roman"/>
          <w:sz w:val="24"/>
          <w:szCs w:val="24"/>
        </w:rPr>
        <w:t>ere</w:t>
      </w:r>
      <w:r w:rsidR="001D633E">
        <w:rPr>
          <w:rFonts w:ascii="Times New Roman" w:hAnsi="Times New Roman" w:cs="Times New Roman"/>
          <w:sz w:val="24"/>
          <w:szCs w:val="24"/>
        </w:rPr>
        <w:t xml:space="preserve"> not significant</w:t>
      </w:r>
      <w:r>
        <w:rPr>
          <w:rFonts w:ascii="Times New Roman" w:hAnsi="Times New Roman" w:cs="Times New Roman"/>
          <w:sz w:val="24"/>
          <w:szCs w:val="24"/>
        </w:rPr>
        <w:t>.</w:t>
      </w:r>
      <w:r w:rsidR="001D633E">
        <w:rPr>
          <w:rFonts w:ascii="Times New Roman" w:hAnsi="Times New Roman" w:cs="Times New Roman"/>
          <w:sz w:val="24"/>
          <w:szCs w:val="24"/>
        </w:rPr>
        <w:t xml:space="preserve"> </w:t>
      </w:r>
      <w:r w:rsidR="006E33BD">
        <w:rPr>
          <w:rFonts w:ascii="Times New Roman" w:hAnsi="Times New Roman" w:cs="Times New Roman"/>
          <w:sz w:val="24"/>
          <w:szCs w:val="24"/>
        </w:rPr>
        <w:t xml:space="preserve">Looking at the distribution of </w:t>
      </w:r>
      <w:proofErr w:type="spellStart"/>
      <w:r w:rsidR="00243061">
        <w:rPr>
          <w:rFonts w:ascii="Times New Roman" w:hAnsi="Times New Roman" w:cs="Times New Roman"/>
          <w:i/>
          <w:sz w:val="24"/>
          <w:szCs w:val="24"/>
        </w:rPr>
        <w:t>P</w:t>
      </w:r>
      <w:r w:rsidR="00243061">
        <w:rPr>
          <w:rFonts w:ascii="Times New Roman" w:hAnsi="Times New Roman" w:cs="Times New Roman"/>
          <w:i/>
          <w:sz w:val="24"/>
          <w:szCs w:val="24"/>
          <w:vertAlign w:val="subscript"/>
        </w:rPr>
        <w:t>occupancy</w:t>
      </w:r>
      <w:proofErr w:type="spellEnd"/>
      <w:r w:rsidR="006E33BD">
        <w:rPr>
          <w:rFonts w:ascii="Times New Roman" w:hAnsi="Times New Roman" w:cs="Times New Roman"/>
          <w:sz w:val="24"/>
          <w:szCs w:val="24"/>
        </w:rPr>
        <w:t xml:space="preserve"> across years and months, increases in </w:t>
      </w:r>
      <w:r w:rsidR="006E33BD">
        <w:rPr>
          <w:rFonts w:ascii="Times New Roman" w:hAnsi="Times New Roman" w:cs="Times New Roman"/>
          <w:i/>
          <w:sz w:val="24"/>
          <w:szCs w:val="24"/>
        </w:rPr>
        <w:t xml:space="preserve">B. </w:t>
      </w:r>
      <w:proofErr w:type="spellStart"/>
      <w:r w:rsidR="006E33BD">
        <w:rPr>
          <w:rFonts w:ascii="Times New Roman" w:hAnsi="Times New Roman" w:cs="Times New Roman"/>
          <w:i/>
          <w:sz w:val="24"/>
          <w:szCs w:val="24"/>
        </w:rPr>
        <w:t>cockerelli</w:t>
      </w:r>
      <w:proofErr w:type="spellEnd"/>
      <w:r w:rsidR="006E33BD">
        <w:rPr>
          <w:rFonts w:ascii="Times New Roman" w:hAnsi="Times New Roman" w:cs="Times New Roman"/>
          <w:sz w:val="24"/>
          <w:szCs w:val="24"/>
        </w:rPr>
        <w:t xml:space="preserve"> occupancy occurred in the </w:t>
      </w:r>
      <w:r w:rsidR="009F2158">
        <w:rPr>
          <w:rFonts w:ascii="Times New Roman" w:hAnsi="Times New Roman" w:cs="Times New Roman"/>
          <w:sz w:val="24"/>
          <w:szCs w:val="24"/>
        </w:rPr>
        <w:t>late autumn/early winter in the 1950s and in the late winter/early spring beginning in the 1980s (Fig. 3).</w:t>
      </w:r>
      <w:r w:rsidR="006E33BD">
        <w:rPr>
          <w:rFonts w:ascii="Times New Roman" w:hAnsi="Times New Roman" w:cs="Times New Roman"/>
          <w:sz w:val="24"/>
          <w:szCs w:val="24"/>
        </w:rPr>
        <w:t xml:space="preserve"> </w:t>
      </w:r>
    </w:p>
    <w:p w14:paraId="1D30E44A" w14:textId="7C898F94" w:rsidR="006E33BD" w:rsidRDefault="006E33BD" w:rsidP="006E33B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the occupancy model, the magnitude of the estimated coefficients were larger, but the 95% credible intervals were also larger</w:t>
      </w:r>
      <w:r w:rsidR="00243061">
        <w:rPr>
          <w:rFonts w:ascii="Times New Roman" w:hAnsi="Times New Roman" w:cs="Times New Roman"/>
          <w:sz w:val="24"/>
          <w:szCs w:val="24"/>
        </w:rPr>
        <w:t xml:space="preserve"> (Table 1)</w:t>
      </w:r>
      <w:r>
        <w:rPr>
          <w:rFonts w:ascii="Times New Roman" w:hAnsi="Times New Roman" w:cs="Times New Roman"/>
          <w:sz w:val="24"/>
          <w:szCs w:val="24"/>
        </w:rPr>
        <w:t xml:space="preserve">. List length was marginally significant and positively related to </w:t>
      </w:r>
      <w:proofErr w:type="spellStart"/>
      <w:r w:rsidR="00243061" w:rsidRPr="00243061">
        <w:rPr>
          <w:rFonts w:ascii="Times New Roman" w:hAnsi="Times New Roman" w:cs="Times New Roman"/>
          <w:i/>
          <w:sz w:val="24"/>
          <w:szCs w:val="24"/>
        </w:rPr>
        <w:t>P</w:t>
      </w:r>
      <w:r w:rsidR="00243061" w:rsidRPr="00243061">
        <w:rPr>
          <w:rFonts w:ascii="Times New Roman" w:hAnsi="Times New Roman" w:cs="Times New Roman"/>
          <w:i/>
          <w:sz w:val="24"/>
          <w:szCs w:val="24"/>
          <w:vertAlign w:val="subscript"/>
        </w:rPr>
        <w:t>occupancy</w:t>
      </w:r>
      <w:proofErr w:type="spellEnd"/>
      <w:r>
        <w:rPr>
          <w:rFonts w:ascii="Times New Roman" w:hAnsi="Times New Roman" w:cs="Times New Roman"/>
          <w:sz w:val="24"/>
          <w:szCs w:val="24"/>
        </w:rPr>
        <w:t xml:space="preserve"> (Table 1, Fig. 4). Similar to the GLMM model, the year main effect was significant and positive. Unlike the GLMM model results, none of the climate variables were significant.</w:t>
      </w:r>
      <w:r w:rsidR="004151BC">
        <w:rPr>
          <w:rFonts w:ascii="Times New Roman" w:hAnsi="Times New Roman" w:cs="Times New Roman"/>
          <w:sz w:val="24"/>
          <w:szCs w:val="24"/>
        </w:rPr>
        <w:t xml:space="preserve"> Like the GLMM, t</w:t>
      </w:r>
      <w:r w:rsidR="009F2158">
        <w:rPr>
          <w:rFonts w:ascii="Times New Roman" w:hAnsi="Times New Roman" w:cs="Times New Roman"/>
          <w:sz w:val="24"/>
          <w:szCs w:val="24"/>
        </w:rPr>
        <w:t xml:space="preserve">he occupancy model predicts an increase in </w:t>
      </w:r>
      <w:r w:rsidR="009F2158">
        <w:rPr>
          <w:rFonts w:ascii="Times New Roman" w:hAnsi="Times New Roman" w:cs="Times New Roman"/>
          <w:i/>
          <w:sz w:val="24"/>
          <w:szCs w:val="24"/>
        </w:rPr>
        <w:t xml:space="preserve">B. </w:t>
      </w:r>
      <w:proofErr w:type="spellStart"/>
      <w:r w:rsidR="009F2158">
        <w:rPr>
          <w:rFonts w:ascii="Times New Roman" w:hAnsi="Times New Roman" w:cs="Times New Roman"/>
          <w:i/>
          <w:sz w:val="24"/>
          <w:szCs w:val="24"/>
        </w:rPr>
        <w:t>cockerelli</w:t>
      </w:r>
      <w:proofErr w:type="spellEnd"/>
      <w:r w:rsidR="009F2158">
        <w:rPr>
          <w:rFonts w:ascii="Times New Roman" w:hAnsi="Times New Roman" w:cs="Times New Roman"/>
          <w:sz w:val="24"/>
          <w:szCs w:val="24"/>
        </w:rPr>
        <w:t xml:space="preserve"> </w:t>
      </w:r>
      <w:proofErr w:type="spellStart"/>
      <w:r w:rsidR="004151BC">
        <w:rPr>
          <w:rFonts w:ascii="Times New Roman" w:hAnsi="Times New Roman" w:cs="Times New Roman"/>
          <w:i/>
          <w:sz w:val="24"/>
          <w:szCs w:val="24"/>
        </w:rPr>
        <w:t>P</w:t>
      </w:r>
      <w:r w:rsidR="004151BC">
        <w:rPr>
          <w:rFonts w:ascii="Times New Roman" w:hAnsi="Times New Roman" w:cs="Times New Roman"/>
          <w:i/>
          <w:sz w:val="24"/>
          <w:szCs w:val="24"/>
          <w:vertAlign w:val="subscript"/>
        </w:rPr>
        <w:t>occupancy</w:t>
      </w:r>
      <w:proofErr w:type="spellEnd"/>
      <w:r w:rsidR="009F2158">
        <w:rPr>
          <w:rFonts w:ascii="Times New Roman" w:hAnsi="Times New Roman" w:cs="Times New Roman"/>
          <w:sz w:val="24"/>
          <w:szCs w:val="24"/>
        </w:rPr>
        <w:t xml:space="preserve"> in the late autumn/early winter in the 1950s. </w:t>
      </w:r>
      <w:r w:rsidR="004151BC">
        <w:rPr>
          <w:rFonts w:ascii="Times New Roman" w:hAnsi="Times New Roman" w:cs="Times New Roman"/>
          <w:sz w:val="24"/>
          <w:szCs w:val="24"/>
        </w:rPr>
        <w:t>But</w:t>
      </w:r>
      <w:r w:rsidR="009F2158">
        <w:rPr>
          <w:rFonts w:ascii="Times New Roman" w:hAnsi="Times New Roman" w:cs="Times New Roman"/>
          <w:sz w:val="24"/>
          <w:szCs w:val="24"/>
        </w:rPr>
        <w:t xml:space="preserve"> the model also predicts increases in </w:t>
      </w:r>
      <w:r w:rsidR="009F2158">
        <w:rPr>
          <w:rFonts w:ascii="Times New Roman" w:hAnsi="Times New Roman" w:cs="Times New Roman"/>
          <w:i/>
          <w:sz w:val="24"/>
          <w:szCs w:val="24"/>
        </w:rPr>
        <w:t xml:space="preserve">B. </w:t>
      </w:r>
      <w:proofErr w:type="spellStart"/>
      <w:r w:rsidR="009F2158">
        <w:rPr>
          <w:rFonts w:ascii="Times New Roman" w:hAnsi="Times New Roman" w:cs="Times New Roman"/>
          <w:i/>
          <w:sz w:val="24"/>
          <w:szCs w:val="24"/>
        </w:rPr>
        <w:t>cockerelli</w:t>
      </w:r>
      <w:proofErr w:type="spellEnd"/>
      <w:r w:rsidR="009F2158">
        <w:rPr>
          <w:rFonts w:ascii="Times New Roman" w:hAnsi="Times New Roman" w:cs="Times New Roman"/>
          <w:i/>
          <w:sz w:val="24"/>
          <w:szCs w:val="24"/>
        </w:rPr>
        <w:t xml:space="preserve"> </w:t>
      </w:r>
      <w:r w:rsidR="009F2158">
        <w:rPr>
          <w:rFonts w:ascii="Times New Roman" w:hAnsi="Times New Roman" w:cs="Times New Roman"/>
          <w:sz w:val="24"/>
          <w:szCs w:val="24"/>
        </w:rPr>
        <w:t>throughout all seasons beginning in the 1990s, with particularly high occupancy rates in summers (Fig. 4).</w:t>
      </w:r>
    </w:p>
    <w:p w14:paraId="5643FCBF" w14:textId="0E10787F" w:rsidR="00C81315" w:rsidRDefault="00320057" w:rsidP="00F525E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Focusing on the occupancy model results, we generated maps of the estimated </w:t>
      </w:r>
      <w:proofErr w:type="spellStart"/>
      <w:r w:rsidR="004151BC">
        <w:rPr>
          <w:rFonts w:ascii="Times New Roman" w:hAnsi="Times New Roman" w:cs="Times New Roman"/>
          <w:i/>
          <w:sz w:val="24"/>
          <w:szCs w:val="24"/>
        </w:rPr>
        <w:t>P</w:t>
      </w:r>
      <w:r w:rsidR="004151BC">
        <w:rPr>
          <w:rFonts w:ascii="Times New Roman" w:hAnsi="Times New Roman" w:cs="Times New Roman"/>
          <w:i/>
          <w:sz w:val="24"/>
          <w:szCs w:val="24"/>
          <w:vertAlign w:val="subscript"/>
        </w:rPr>
        <w:t>occupancy</w:t>
      </w:r>
      <w:proofErr w:type="spellEnd"/>
      <w:r>
        <w:rPr>
          <w:rFonts w:ascii="Times New Roman" w:hAnsi="Times New Roman" w:cs="Times New Roman"/>
          <w:sz w:val="24"/>
          <w:szCs w:val="24"/>
        </w:rPr>
        <w:t xml:space="preserve"> over three different time periods: 1920-1945, 1950-1975, and 1990-2015</w:t>
      </w:r>
      <w:r w:rsidR="00C81315">
        <w:rPr>
          <w:rFonts w:ascii="Times New Roman" w:hAnsi="Times New Roman" w:cs="Times New Roman"/>
          <w:sz w:val="24"/>
          <w:szCs w:val="24"/>
        </w:rPr>
        <w:t xml:space="preserve"> (Fig. 5). Occupancy probability overall increased in southern California in more recent years, with greater variation in occupancy in early time periods</w:t>
      </w:r>
      <w:r w:rsidR="004151BC">
        <w:rPr>
          <w:rFonts w:ascii="Times New Roman" w:hAnsi="Times New Roman" w:cs="Times New Roman"/>
          <w:sz w:val="24"/>
          <w:szCs w:val="24"/>
        </w:rPr>
        <w:t xml:space="preserve">. </w:t>
      </w:r>
      <w:r w:rsidR="00C81315">
        <w:rPr>
          <w:rFonts w:ascii="Times New Roman" w:hAnsi="Times New Roman" w:cs="Times New Roman"/>
          <w:sz w:val="24"/>
          <w:szCs w:val="24"/>
        </w:rPr>
        <w:t xml:space="preserve">Unfortunately, the paucity of contemporary data from central </w:t>
      </w:r>
      <w:r w:rsidR="00C81315">
        <w:rPr>
          <w:rFonts w:ascii="Times New Roman" w:hAnsi="Times New Roman" w:cs="Times New Roman"/>
          <w:sz w:val="24"/>
          <w:szCs w:val="24"/>
        </w:rPr>
        <w:lastRenderedPageBreak/>
        <w:t xml:space="preserve">and northern California precludes any robust predictions about spatial patterns in </w:t>
      </w:r>
      <w:r w:rsidR="00C81315">
        <w:rPr>
          <w:rFonts w:ascii="Times New Roman" w:hAnsi="Times New Roman" w:cs="Times New Roman"/>
          <w:i/>
          <w:sz w:val="24"/>
          <w:szCs w:val="24"/>
        </w:rPr>
        <w:t xml:space="preserve">B. </w:t>
      </w:r>
      <w:proofErr w:type="spellStart"/>
      <w:r w:rsidR="00C81315">
        <w:rPr>
          <w:rFonts w:ascii="Times New Roman" w:hAnsi="Times New Roman" w:cs="Times New Roman"/>
          <w:i/>
          <w:sz w:val="24"/>
          <w:szCs w:val="24"/>
        </w:rPr>
        <w:t>cockerelli</w:t>
      </w:r>
      <w:proofErr w:type="spellEnd"/>
      <w:r w:rsidR="00C81315">
        <w:rPr>
          <w:rFonts w:ascii="Times New Roman" w:hAnsi="Times New Roman" w:cs="Times New Roman"/>
          <w:sz w:val="24"/>
          <w:szCs w:val="24"/>
        </w:rPr>
        <w:t xml:space="preserve"> outbreaks.</w:t>
      </w:r>
    </w:p>
    <w:p w14:paraId="070BDC3E" w14:textId="16B7932D" w:rsidR="00F525EA" w:rsidRDefault="00F525EA" w:rsidP="00F525EA">
      <w:pPr>
        <w:spacing w:after="0" w:line="480" w:lineRule="auto"/>
        <w:rPr>
          <w:rFonts w:ascii="Times New Roman" w:hAnsi="Times New Roman" w:cs="Times New Roman"/>
          <w:sz w:val="24"/>
          <w:szCs w:val="24"/>
        </w:rPr>
      </w:pPr>
    </w:p>
    <w:p w14:paraId="6D0CF6E2" w14:textId="25683D6E" w:rsidR="00F525EA" w:rsidRDefault="00F525EA" w:rsidP="00F525EA">
      <w:pPr>
        <w:spacing w:after="0" w:line="480" w:lineRule="auto"/>
        <w:rPr>
          <w:rFonts w:ascii="Times New Roman" w:hAnsi="Times New Roman" w:cs="Times New Roman"/>
          <w:sz w:val="24"/>
          <w:szCs w:val="24"/>
        </w:rPr>
      </w:pPr>
      <w:r>
        <w:rPr>
          <w:rFonts w:ascii="Times New Roman" w:hAnsi="Times New Roman" w:cs="Times New Roman"/>
          <w:b/>
          <w:sz w:val="24"/>
          <w:szCs w:val="24"/>
        </w:rPr>
        <w:t>Discussion</w:t>
      </w:r>
    </w:p>
    <w:p w14:paraId="11D8889F" w14:textId="012EA8AD" w:rsidR="00304BFF" w:rsidRDefault="00304BFF" w:rsidP="00F525EA">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t xml:space="preserve">Since emergence in 1994, Zebra Chip disease has devastated potato production in epidemic areas of the </w:t>
      </w:r>
      <w:del w:id="54" w:author="Microsoft Office User" w:date="2016-06-17T18:47:00Z">
        <w:r w:rsidDel="00A7039E">
          <w:rPr>
            <w:rFonts w:ascii="Times New Roman" w:hAnsi="Times New Roman" w:cs="Times New Roman"/>
            <w:sz w:val="24"/>
            <w:szCs w:val="24"/>
          </w:rPr>
          <w:delText>US</w:delText>
        </w:r>
      </w:del>
      <w:ins w:id="55" w:author="Microsoft Office User" w:date="2016-06-17T18:47:00Z">
        <w:r w:rsidR="00A7039E">
          <w:rPr>
            <w:rFonts w:ascii="Times New Roman" w:hAnsi="Times New Roman" w:cs="Times New Roman"/>
            <w:sz w:val="24"/>
            <w:szCs w:val="24"/>
          </w:rPr>
          <w:t>United States</w:t>
        </w:r>
      </w:ins>
      <w:r w:rsidR="00ED6824">
        <w:rPr>
          <w:rFonts w:ascii="Times New Roman" w:hAnsi="Times New Roman" w:cs="Times New Roman"/>
          <w:sz w:val="24"/>
          <w:szCs w:val="24"/>
        </w:rPr>
        <w:t>,</w:t>
      </w:r>
      <w:r>
        <w:rPr>
          <w:rFonts w:ascii="Times New Roman" w:hAnsi="Times New Roman" w:cs="Times New Roman"/>
          <w:sz w:val="24"/>
          <w:szCs w:val="24"/>
        </w:rPr>
        <w:t xml:space="preserve"> Mexico</w:t>
      </w:r>
      <w:r w:rsidR="00ED6824">
        <w:rPr>
          <w:rFonts w:ascii="Times New Roman" w:hAnsi="Times New Roman" w:cs="Times New Roman"/>
          <w:sz w:val="24"/>
          <w:szCs w:val="24"/>
        </w:rPr>
        <w:t xml:space="preserve">, Central America, and New Zealand </w:t>
      </w:r>
      <w:r w:rsidR="00ED6824">
        <w:rPr>
          <w:rFonts w:ascii="Times New Roman" w:hAnsi="Times New Roman" w:cs="Times New Roman"/>
          <w:sz w:val="24"/>
          <w:szCs w:val="24"/>
        </w:rPr>
        <w:fldChar w:fldCharType="begin"/>
      </w:r>
      <w:r w:rsidR="002B443B">
        <w:rPr>
          <w:rFonts w:ascii="Times New Roman" w:hAnsi="Times New Roman" w:cs="Times New Roman"/>
          <w:sz w:val="24"/>
          <w:szCs w:val="24"/>
        </w:rPr>
        <w:instrText xml:space="preserve"> ADDIN ZOTERO_ITEM CSL_CITATION {"citationID":"lHTCKFMv","properties":{"formattedCitation":"(Secor and Rivera-Varas 2004, Rosson et al. 2006, Horton et al. 2015)","plainCitation":"(Secor and Rivera-Varas 2004, Rosson et al. 2006, Horton et al. 2015)"},"citationItems":[{"id":22202,"uris":["http://zotero.org/users/32556/items/BXUTQJP5"],"uri":["http://zotero.org/users/32556/items/BXUTQJP5"],"itemData":{"id":22202,"type":"article-journal","title":"Emerging diseases of cultivated potato and their impact on Latin America","container-title":"Revista Latinoamericana de la Papa (Suplemento)","page":"1–8","volume":"1","source":"Google Scholar","author":[{"family":"Secor","given":"Gary A."},{"family":"Rivera-Varas","given":"Viviana V."}],"issued":{"date-parts":[["2004"]]}}},{"id":22151,"uris":["http://zotero.org/users/32556/items/BH3GPZ5S"],"uri":["http://zotero.org/users/32556/items/BH3GPZ5S"],"itemData":{"id":22151,"type":"article-journal","title":"Economic impacts of zebra chips on the Texas potato industry","container-title":"Center for North American Studies, Department of Agricultural Economics, Texas A&amp;M University, College Station, TX","source":"Google Scholar","author":[{"family":"Rosson","given":"P."},{"family":"Niemeyer","given":"M."},{"family":"Palma","given":"M."},{"family":"Ribera","given":"L."}],"issued":{"date-parts":[["2006"]]}}},{"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ED6824">
        <w:rPr>
          <w:rFonts w:ascii="Times New Roman" w:hAnsi="Times New Roman" w:cs="Times New Roman"/>
          <w:sz w:val="24"/>
          <w:szCs w:val="24"/>
        </w:rPr>
        <w:fldChar w:fldCharType="separate"/>
      </w:r>
      <w:r w:rsidR="002B443B" w:rsidRPr="002B443B">
        <w:rPr>
          <w:rFonts w:ascii="Times New Roman" w:hAnsi="Times New Roman" w:cs="Times New Roman"/>
          <w:sz w:val="24"/>
        </w:rPr>
        <w:t>(Secor and Rivera-Varas 2004, Rosson et al. 2006, Horton et al. 2015)</w:t>
      </w:r>
      <w:r w:rsidR="00ED6824">
        <w:rPr>
          <w:rFonts w:ascii="Times New Roman" w:hAnsi="Times New Roman" w:cs="Times New Roman"/>
          <w:sz w:val="24"/>
          <w:szCs w:val="24"/>
        </w:rPr>
        <w:fldChar w:fldCharType="end"/>
      </w:r>
      <w:r w:rsidR="004151BC">
        <w:rPr>
          <w:rFonts w:ascii="Times New Roman" w:hAnsi="Times New Roman" w:cs="Times New Roman"/>
          <w:sz w:val="24"/>
          <w:szCs w:val="24"/>
        </w:rPr>
        <w:t xml:space="preserve">. Whereas Texas potato growers </w:t>
      </w:r>
      <w:r w:rsidR="0080689B">
        <w:rPr>
          <w:rFonts w:ascii="Times New Roman" w:hAnsi="Times New Roman" w:cs="Times New Roman"/>
          <w:sz w:val="24"/>
          <w:szCs w:val="24"/>
        </w:rPr>
        <w:t xml:space="preserve">often </w:t>
      </w:r>
      <w:r w:rsidR="004151BC">
        <w:rPr>
          <w:rFonts w:ascii="Times New Roman" w:hAnsi="Times New Roman" w:cs="Times New Roman"/>
          <w:sz w:val="24"/>
          <w:szCs w:val="24"/>
        </w:rPr>
        <w:t xml:space="preserve">used no insecticides prior to Zebra Chip emergence, growers currently average </w:t>
      </w:r>
      <w:r w:rsidR="0080689B">
        <w:rPr>
          <w:rFonts w:ascii="Times New Roman" w:hAnsi="Times New Roman" w:cs="Times New Roman"/>
          <w:sz w:val="24"/>
          <w:szCs w:val="24"/>
        </w:rPr>
        <w:t>7.7 applications annually</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{"citationID":"11f9vodmht","properties":{"formattedCitation":"(Guenthner et al. 2012)","plainCitation":"(Guenthner et al. 2012)"},"citationItems":[{"id":22103,"uris":["http://zotero.org/users/32556/items/BST62HX3"],"uri":["http://zotero.org/users/32556/items/BST62HX3"],"itemData":{"id":22103,"type":"article-journal","title":"Use and Cost of Insecticides to Control Potato Psyllids and Zebra Chip on Potatoes","container-title":"Southwestern Entomologist","page":"263-270","volume":"37","issue":"3","source":"Web of Science","abstract":"Zebra chip disease has become a serious problem in North America. Data from growers in Kansas, Nebraska, and Texas enabled us to document insecticide use and costs to control zebra chip in 53 commercial fields of potato, Solanum tuberosum L. The number of different insecticides used in Texas decreased from 16 in 2009 to 10 in 2011. The most commonly used insecticides in all three states were Admire (imidacloprid) and Movento (spirotetramat). Growers in Texas spent an average of $740 per hectare annually during 2009-2011, while those in Kansas and Nebraska spent $700 per hectare. Costs varied among fields in the same locations. Issues raised by this study included: insecticide use progression, control of other insects, yield loss, quality loss, strategies to manage zebra chip, and the impact of zebra chip on the competitive positions of potato-growing areas.","ISSN":"0147-1724","note":"WOS:000311476500002","journalAbbreviation":"Southw. Entomol.","language":"English","author":[{"family":"Guenthner","given":"Joseph"},{"family":"Goolsby","given":"John"},{"family":"Greenway","given":"Gina"}],"issued":{"date-parts":[["2012",9]]}}}],"schema":"https://github.com/citation-style-language/schema/raw/master/csl-citation.json"} </w:instrText>
      </w:r>
      <w:r>
        <w:rPr>
          <w:rFonts w:ascii="Times New Roman" w:hAnsi="Times New Roman" w:cs="Times New Roman"/>
          <w:sz w:val="24"/>
          <w:szCs w:val="24"/>
        </w:rPr>
        <w:fldChar w:fldCharType="separate"/>
      </w:r>
      <w:r w:rsidRPr="00304BFF">
        <w:rPr>
          <w:rFonts w:ascii="Times New Roman" w:hAnsi="Times New Roman" w:cs="Times New Roman"/>
          <w:sz w:val="24"/>
        </w:rPr>
        <w:t>(Guenthner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Yet the causes of these outbreaks remain unknown. Using museum specimen occurrence data and Bayesian hierarchical models, we showed that </w:t>
      </w:r>
      <w:r w:rsidR="002B443B">
        <w:rPr>
          <w:rFonts w:ascii="Times New Roman" w:hAnsi="Times New Roman" w:cs="Times New Roman"/>
          <w:sz w:val="24"/>
          <w:szCs w:val="24"/>
        </w:rPr>
        <w:t>occupancy probability</w:t>
      </w:r>
      <w:r>
        <w:rPr>
          <w:rFonts w:ascii="Times New Roman" w:hAnsi="Times New Roman" w:cs="Times New Roman"/>
          <w:sz w:val="24"/>
          <w:szCs w:val="24"/>
        </w:rPr>
        <w:t xml:space="preserve"> of the Zebra Chip disease vector,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sidR="002B443B">
        <w:rPr>
          <w:rFonts w:ascii="Times New Roman" w:hAnsi="Times New Roman" w:cs="Times New Roman"/>
          <w:sz w:val="24"/>
          <w:szCs w:val="24"/>
        </w:rPr>
        <w:t>, has</w:t>
      </w:r>
      <w:r>
        <w:rPr>
          <w:rFonts w:ascii="Times New Roman" w:hAnsi="Times New Roman" w:cs="Times New Roman"/>
          <w:sz w:val="24"/>
          <w:szCs w:val="24"/>
        </w:rPr>
        <w:t xml:space="preserve"> increased in California over the last century. </w:t>
      </w:r>
      <w:r w:rsidR="002B443B">
        <w:rPr>
          <w:rFonts w:ascii="Times New Roman" w:hAnsi="Times New Roman" w:cs="Times New Roman"/>
          <w:sz w:val="24"/>
          <w:szCs w:val="24"/>
        </w:rPr>
        <w:t>These results provide the first quantitative support to the dominant hypothesis on the cause of Zebra Chip disease emergence—that</w:t>
      </w:r>
      <w:r w:rsidR="00097971">
        <w:rPr>
          <w:rFonts w:ascii="Times New Roman" w:hAnsi="Times New Roman" w:cs="Times New Roman"/>
          <w:sz w:val="24"/>
          <w:szCs w:val="24"/>
        </w:rPr>
        <w:t xml:space="preserve"> </w:t>
      </w:r>
      <w:r w:rsidR="00097971">
        <w:rPr>
          <w:rFonts w:ascii="Times New Roman" w:hAnsi="Times New Roman" w:cs="Times New Roman"/>
          <w:i/>
          <w:sz w:val="24"/>
          <w:szCs w:val="24"/>
        </w:rPr>
        <w:t xml:space="preserve">B. </w:t>
      </w:r>
      <w:proofErr w:type="spellStart"/>
      <w:r w:rsidR="00097971" w:rsidRPr="002B443B">
        <w:rPr>
          <w:rFonts w:ascii="Times New Roman" w:hAnsi="Times New Roman" w:cs="Times New Roman"/>
          <w:i/>
          <w:sz w:val="24"/>
          <w:szCs w:val="24"/>
        </w:rPr>
        <w:t>cockerelli</w:t>
      </w:r>
      <w:proofErr w:type="spellEnd"/>
      <w:r w:rsidR="00097971">
        <w:rPr>
          <w:rFonts w:ascii="Times New Roman" w:hAnsi="Times New Roman" w:cs="Times New Roman"/>
          <w:sz w:val="24"/>
          <w:szCs w:val="24"/>
        </w:rPr>
        <w:t xml:space="preserve"> populations have</w:t>
      </w:r>
      <w:r w:rsidR="002B443B">
        <w:rPr>
          <w:rFonts w:ascii="Times New Roman" w:hAnsi="Times New Roman" w:cs="Times New Roman"/>
          <w:sz w:val="24"/>
          <w:szCs w:val="24"/>
        </w:rPr>
        <w:t xml:space="preserve"> increase</w:t>
      </w:r>
      <w:r w:rsidR="00097971">
        <w:rPr>
          <w:rFonts w:ascii="Times New Roman" w:hAnsi="Times New Roman" w:cs="Times New Roman"/>
          <w:sz w:val="24"/>
          <w:szCs w:val="24"/>
        </w:rPr>
        <w:t>d</w:t>
      </w:r>
      <w:r w:rsidR="002B443B">
        <w:rPr>
          <w:rFonts w:ascii="Times New Roman" w:hAnsi="Times New Roman" w:cs="Times New Roman"/>
          <w:sz w:val="24"/>
          <w:szCs w:val="24"/>
        </w:rPr>
        <w:t xml:space="preserve"> </w:t>
      </w:r>
      <w:r w:rsidR="00097971">
        <w:rPr>
          <w:rFonts w:ascii="Times New Roman" w:hAnsi="Times New Roman" w:cs="Times New Roman"/>
          <w:sz w:val="24"/>
          <w:szCs w:val="24"/>
        </w:rPr>
        <w:t xml:space="preserve">in </w:t>
      </w:r>
      <w:r w:rsidR="002B443B">
        <w:rPr>
          <w:rFonts w:ascii="Times New Roman" w:hAnsi="Times New Roman" w:cs="Times New Roman"/>
          <w:sz w:val="24"/>
          <w:szCs w:val="24"/>
        </w:rPr>
        <w:t>density</w:t>
      </w:r>
      <w:r w:rsidR="00097971">
        <w:rPr>
          <w:rFonts w:ascii="Times New Roman" w:hAnsi="Times New Roman" w:cs="Times New Roman"/>
          <w:sz w:val="24"/>
          <w:szCs w:val="24"/>
        </w:rPr>
        <w:t>,</w:t>
      </w:r>
      <w:r w:rsidR="002B443B">
        <w:rPr>
          <w:rFonts w:ascii="Times New Roman" w:hAnsi="Times New Roman" w:cs="Times New Roman"/>
          <w:sz w:val="24"/>
          <w:szCs w:val="24"/>
        </w:rPr>
        <w:t xml:space="preserve"> expan</w:t>
      </w:r>
      <w:r w:rsidR="00097971">
        <w:rPr>
          <w:rFonts w:ascii="Times New Roman" w:hAnsi="Times New Roman" w:cs="Times New Roman"/>
          <w:sz w:val="24"/>
          <w:szCs w:val="24"/>
        </w:rPr>
        <w:t>ded in range, or both</w:t>
      </w:r>
      <w:r w:rsidR="0080689B">
        <w:rPr>
          <w:rFonts w:ascii="Times New Roman" w:hAnsi="Times New Roman" w:cs="Times New Roman"/>
          <w:sz w:val="24"/>
          <w:szCs w:val="24"/>
        </w:rPr>
        <w:t>,</w:t>
      </w:r>
      <w:r w:rsidR="00097971">
        <w:rPr>
          <w:rFonts w:ascii="Times New Roman" w:hAnsi="Times New Roman" w:cs="Times New Roman"/>
          <w:sz w:val="24"/>
          <w:szCs w:val="24"/>
        </w:rPr>
        <w:t xml:space="preserve"> in epidemic areas</w:t>
      </w:r>
      <w:r w:rsidR="002B443B">
        <w:rPr>
          <w:rFonts w:ascii="Times New Roman" w:hAnsi="Times New Roman" w:cs="Times New Roman"/>
          <w:sz w:val="24"/>
          <w:szCs w:val="24"/>
        </w:rPr>
        <w:t>.</w:t>
      </w:r>
    </w:p>
    <w:p w14:paraId="1D09EE64" w14:textId="46F830CB" w:rsidR="00097971" w:rsidRPr="00097971" w:rsidRDefault="00097971" w:rsidP="00097971">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Our analysis produced strong evidence for increasing occupancy probability over the last century—both the GLMM and occupancy models estimated the year main effect as significant and positive. However, sparse data weaken our inference. Despite</w:t>
      </w:r>
      <w:r w:rsidR="00325B8B">
        <w:rPr>
          <w:rFonts w:ascii="Times New Roman" w:hAnsi="Times New Roman" w:cs="Times New Roman"/>
          <w:sz w:val="24"/>
          <w:szCs w:val="24"/>
        </w:rPr>
        <w:t xml:space="preserve"> our initial large data set (~87</w:t>
      </w:r>
      <w:r>
        <w:rPr>
          <w:rFonts w:ascii="Times New Roman" w:hAnsi="Times New Roman" w:cs="Times New Roman"/>
          <w:sz w:val="24"/>
          <w:szCs w:val="24"/>
        </w:rPr>
        <w:t xml:space="preserve">,000 Hemipteran records and </w:t>
      </w:r>
      <w:r w:rsidR="00325B8B">
        <w:rPr>
          <w:rFonts w:ascii="Times New Roman" w:hAnsi="Times New Roman" w:cs="Times New Roman"/>
          <w:sz w:val="24"/>
          <w:szCs w:val="24"/>
        </w:rPr>
        <w:t>~600</w:t>
      </w:r>
      <w:r>
        <w:rPr>
          <w:rFonts w:ascii="Times New Roman" w:hAnsi="Times New Roman" w:cs="Times New Roman"/>
          <w:sz w:val="24"/>
          <w:szCs w:val="24"/>
        </w:rPr>
        <w:t xml:space="preserve">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records), our final data set consisted of 958 total species lists and only 36 lists containing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The sharp reduction in data when constructing the lists was due to 1) a large number of single species lists</w:t>
      </w:r>
      <w:r w:rsidR="0080689B">
        <w:rPr>
          <w:rFonts w:ascii="Times New Roman" w:hAnsi="Times New Roman" w:cs="Times New Roman"/>
          <w:sz w:val="24"/>
          <w:szCs w:val="24"/>
        </w:rPr>
        <w:t xml:space="preserve">, </w:t>
      </w:r>
      <w:r>
        <w:rPr>
          <w:rFonts w:ascii="Times New Roman" w:hAnsi="Times New Roman" w:cs="Times New Roman"/>
          <w:sz w:val="24"/>
          <w:szCs w:val="24"/>
        </w:rPr>
        <w:t>i.e., a single record without any other species collected in the same area at the same time</w:t>
      </w:r>
      <w:r w:rsidR="0080689B">
        <w:rPr>
          <w:rFonts w:ascii="Times New Roman" w:hAnsi="Times New Roman" w:cs="Times New Roman"/>
          <w:sz w:val="24"/>
          <w:szCs w:val="24"/>
        </w:rPr>
        <w:t xml:space="preserve">, </w:t>
      </w:r>
      <w:r>
        <w:rPr>
          <w:rFonts w:ascii="Times New Roman" w:hAnsi="Times New Roman" w:cs="Times New Roman"/>
          <w:sz w:val="24"/>
          <w:szCs w:val="24"/>
        </w:rPr>
        <w:t xml:space="preserve">and 2) a large number of duplicate records; if multiple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were collected in the same place at the same time, this reduces to a single detection event. Furthermore, the lack of data in northern California in later </w:t>
      </w:r>
      <w:r>
        <w:rPr>
          <w:rFonts w:ascii="Times New Roman" w:hAnsi="Times New Roman" w:cs="Times New Roman"/>
          <w:sz w:val="24"/>
          <w:szCs w:val="24"/>
        </w:rPr>
        <w:lastRenderedPageBreak/>
        <w:t xml:space="preserve">decades prevent us from making robust inferences on possible range expansion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(Fig. 5).</w:t>
      </w:r>
    </w:p>
    <w:p w14:paraId="24BD0866" w14:textId="3F31220C" w:rsidR="00097971" w:rsidRDefault="00327B46" w:rsidP="00097971">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Our analysis focuses on</w:t>
      </w:r>
      <w:r w:rsidR="00097971">
        <w:rPr>
          <w:rFonts w:ascii="Times New Roman" w:hAnsi="Times New Roman" w:cs="Times New Roman"/>
          <w:sz w:val="24"/>
          <w:szCs w:val="24"/>
        </w:rPr>
        <w:t xml:space="preserve"> occupancy probability of </w:t>
      </w:r>
      <w:r w:rsidR="00097971">
        <w:rPr>
          <w:rFonts w:ascii="Times New Roman" w:hAnsi="Times New Roman" w:cs="Times New Roman"/>
          <w:i/>
          <w:sz w:val="24"/>
          <w:szCs w:val="24"/>
        </w:rPr>
        <w:t xml:space="preserve">B. </w:t>
      </w:r>
      <w:proofErr w:type="spellStart"/>
      <w:r w:rsidR="00097971">
        <w:rPr>
          <w:rFonts w:ascii="Times New Roman" w:hAnsi="Times New Roman" w:cs="Times New Roman"/>
          <w:i/>
          <w:sz w:val="24"/>
          <w:szCs w:val="24"/>
        </w:rPr>
        <w:t>cockerelli</w:t>
      </w:r>
      <w:proofErr w:type="spellEnd"/>
      <w:r w:rsidR="00097971">
        <w:rPr>
          <w:rFonts w:ascii="Times New Roman" w:hAnsi="Times New Roman" w:cs="Times New Roman"/>
          <w:sz w:val="24"/>
          <w:szCs w:val="24"/>
        </w:rPr>
        <w:t xml:space="preserve">. </w:t>
      </w:r>
      <w:r>
        <w:rPr>
          <w:rFonts w:ascii="Times New Roman" w:hAnsi="Times New Roman" w:cs="Times New Roman"/>
          <w:sz w:val="24"/>
          <w:szCs w:val="24"/>
        </w:rPr>
        <w:t>P</w:t>
      </w:r>
      <w:r w:rsidR="00097971">
        <w:rPr>
          <w:rFonts w:ascii="Times New Roman" w:hAnsi="Times New Roman" w:cs="Times New Roman"/>
          <w:sz w:val="24"/>
          <w:szCs w:val="24"/>
        </w:rPr>
        <w:t xml:space="preserve">atterns </w:t>
      </w:r>
      <w:r>
        <w:rPr>
          <w:rFonts w:ascii="Times New Roman" w:hAnsi="Times New Roman" w:cs="Times New Roman"/>
          <w:sz w:val="24"/>
          <w:szCs w:val="24"/>
        </w:rPr>
        <w:t xml:space="preserve">of vector occupancy are less relevant to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epidemiology than estimating patterns of </w:t>
      </w:r>
      <w:r w:rsidR="00097971">
        <w:rPr>
          <w:rFonts w:ascii="Times New Roman" w:hAnsi="Times New Roman" w:cs="Times New Roman"/>
          <w:sz w:val="24"/>
          <w:szCs w:val="24"/>
        </w:rPr>
        <w:t xml:space="preserve">vector </w:t>
      </w:r>
      <w:r>
        <w:rPr>
          <w:rFonts w:ascii="Times New Roman" w:hAnsi="Times New Roman" w:cs="Times New Roman"/>
          <w:sz w:val="24"/>
          <w:szCs w:val="24"/>
        </w:rPr>
        <w:t>population dynamics directly</w:t>
      </w:r>
      <w:r w:rsidR="00097971">
        <w:rPr>
          <w:rFonts w:ascii="Times New Roman" w:hAnsi="Times New Roman" w:cs="Times New Roman"/>
          <w:sz w:val="24"/>
          <w:szCs w:val="24"/>
        </w:rPr>
        <w:t xml:space="preserve">. </w:t>
      </w:r>
      <w:r>
        <w:rPr>
          <w:rFonts w:ascii="Times New Roman" w:hAnsi="Times New Roman" w:cs="Times New Roman"/>
          <w:sz w:val="24"/>
          <w:szCs w:val="24"/>
        </w:rPr>
        <w:t xml:space="preserve">Nonetheless, occupancy probability over large spatial scales is positively related to abundance, albeit in complex ways </w:t>
      </w:r>
      <w:r>
        <w:rPr>
          <w:rFonts w:ascii="Times New Roman" w:hAnsi="Times New Roman" w:cs="Times New Roman"/>
          <w:sz w:val="24"/>
          <w:szCs w:val="24"/>
        </w:rPr>
        <w:fldChar w:fldCharType="begin"/>
      </w:r>
      <w:r w:rsidR="001B1686">
        <w:rPr>
          <w:rFonts w:ascii="Times New Roman" w:hAnsi="Times New Roman" w:cs="Times New Roman"/>
          <w:sz w:val="24"/>
          <w:szCs w:val="24"/>
        </w:rPr>
        <w:instrText xml:space="preserve"> ADDIN ZOTERO_ITEM CSL_CITATION {"citationID":"4uNDpPeB","properties":{"formattedCitation":"(Freckleton et al. 2005, McCarthy et al. 2013)","plainCitation":"(Freckleton et al. 2005, McCarthy et al. 2013)"},"citationItems":[{"id":22204,"uris":["http://zotero.org/users/32556/items/JHT9F2X8"],"uri":["http://zotero.org/users/32556/items/JHT9F2X8"],"itemData":{"id":22204,"type":"article-journal","title":"Large-scale population dynamics, abundance–occupancy relationships and the scaling from local to regional population size","container-title":"Journal of Animal Ecology","page":"353-364","volume":"74","issue":"2","source":"Wiley Online Library","abstract":"* 1We explore the relationship between patch occupancy and local abundance in a general model for regional population dynamics. We vary colonization ability and key demographic and habitat characteristics in order to explore the effects on abundance–occupancy relationships.\n* 2In populations in which colonization rates are very high, new habitat is rapidly colonized and there is a simple asymptotic relationship between occupancy and abundance, assuming that habitat quality and abundance are linked.\n* 3If colonization rates are moderate to low, as in metapopulations, there is similarly a positive relationship between occupancy and abundance, but there is a minimum abundance below which the metapopulation becomes extinct.\n* 4These responses are modulated by the occurrence of Allee effects, demographic stochasticity or depensatory effects: when such effects are significant, the metapopulation rescue effect becomes important, and regional occupancy becomes more sensitive to changes in local density.\n* 5Finally, in populations in which colonization rates are very low, there is no relationship between occupancy and abundance.\n* 6Our results emphasize two aspects of large-scale ecology as being key in generating positive abundance-occupancy relationships: (i) a relationship between average habitat quality and the proportion of habitat that is habitable; and (ii) the nature of colonization. It is important to note that colonization is a function of dispersal, fecundity, and local processes such as Allee effects, as well as the availability and isolation of habitat patches.\n* 7When an abundance–occupancy relationship exists there is typically a non-linear scaling from local to total population sizes at low population densities, and we discuss how this may be detected in real data, as well as its implications.","DOI":"10.1111/j.1365-2656.2005.00931.x","ISSN":"1365-2656","language":"en","author":[{"family":"Freckleton","given":"R. P."},{"family":"Gill","given":"J. A."},{"family":"Noble","given":"D."},{"family":"Watkinson","given":"A. R."}],"issued":{"date-parts":[["2005",3,1]]}}},{"id":685,"uris":["http://zotero.org/users/32556/items/D7FKQCJK"],"uri":["http://zotero.org/users/32556/items/D7FKQCJK"],"itemData":{"id":685,"type":"article-journal","title":"The influence of abundance on detectability","container-title":"Oikos","page":"717-726","volume":"122","issue":"5","source":"Wiley Online Library","abstract":"Plant and animal survey detection rates are important for ecological surveys, environmental impact assessment, invasive species monitoring, and modeling species distributions. Species can be difficult to detect when rare but, in general, how detection probabilities vary with abundance is unknown. We developed a new detectability model based on the time to detection of the first individual of a species. Based on this model, the predicted detection rate is proportional to a power function of abundance with a scaling exponent between zero and one that depends on clustering of individuals. We estimated the model parameters with data from three independent datasets: searches for chenopod shrub species and coins, experimental searches for planted seedlings, and frog surveys at multiple sites in sub-tropical forests of eastern Australia. Analyses based on the detection time and detection probability suggest that detection rate increases with abundance as predicted. The model provides a way to scale detection rates to cases of low abundance when direct estimation of detection rates is often impractical.","DOI":"10.1111/j.1600-0706.2012.20781.x","ISSN":"1600-0706","journalAbbreviation":"Oikos","language":"en","author":[{"family":"McCarthy","given":"Michael A."},{"family":"Moore","given":"Joslin L."},{"family":"Morris","given":"William K."},{"family":"Parris","given":"Kirsten M."},{"family":"Garrard","given":"Georgia E."},{"family":"Vesk","given":"Peter A."},{"family":"Rumpff","given":"Libby"},{"family":"Giljohann","given":"Kate M."},{"family":"Camac","given":"James S."},{"family":"Bau","given":"S. Sana"},{"family":"Friend","given":"Tessa"},{"family":"Harrison","given":"Barnabas"},{"family":"Yue","given":"Benita"}],"issued":{"date-parts":[["2013"]]}}}],"schema":"https://github.com/citation-style-language/schema/raw/master/csl-citation.json"} </w:instrText>
      </w:r>
      <w:r>
        <w:rPr>
          <w:rFonts w:ascii="Times New Roman" w:hAnsi="Times New Roman" w:cs="Times New Roman"/>
          <w:sz w:val="24"/>
          <w:szCs w:val="24"/>
        </w:rPr>
        <w:fldChar w:fldCharType="separate"/>
      </w:r>
      <w:r w:rsidR="001B1686" w:rsidRPr="001B1686">
        <w:rPr>
          <w:rFonts w:ascii="Times New Roman" w:hAnsi="Times New Roman" w:cs="Times New Roman"/>
          <w:sz w:val="24"/>
        </w:rPr>
        <w:t>(Freckleton et al. 2005, McCarthy et al. 2013)</w:t>
      </w:r>
      <w:r>
        <w:rPr>
          <w:rFonts w:ascii="Times New Roman" w:hAnsi="Times New Roman" w:cs="Times New Roman"/>
          <w:sz w:val="24"/>
          <w:szCs w:val="24"/>
        </w:rPr>
        <w:fldChar w:fldCharType="end"/>
      </w:r>
      <w:r>
        <w:rPr>
          <w:rFonts w:ascii="Times New Roman" w:hAnsi="Times New Roman" w:cs="Times New Roman"/>
          <w:sz w:val="24"/>
          <w:szCs w:val="24"/>
        </w:rPr>
        <w:t>. In other words, increases in occupancy probability that we detected</w:t>
      </w:r>
      <w:r w:rsidR="001B1686">
        <w:rPr>
          <w:rFonts w:ascii="Times New Roman" w:hAnsi="Times New Roman" w:cs="Times New Roman"/>
          <w:sz w:val="24"/>
          <w:szCs w:val="24"/>
        </w:rPr>
        <w:t xml:space="preserve"> should be associated with increases in </w:t>
      </w:r>
      <w:r w:rsidR="00907F76">
        <w:rPr>
          <w:rFonts w:ascii="Times New Roman" w:hAnsi="Times New Roman" w:cs="Times New Roman"/>
          <w:sz w:val="24"/>
          <w:szCs w:val="24"/>
        </w:rPr>
        <w:t xml:space="preserve">vector </w:t>
      </w:r>
      <w:r w:rsidR="001B1686">
        <w:rPr>
          <w:rFonts w:ascii="Times New Roman" w:hAnsi="Times New Roman" w:cs="Times New Roman"/>
          <w:sz w:val="24"/>
          <w:szCs w:val="24"/>
        </w:rPr>
        <w:t>abundance and</w:t>
      </w:r>
      <w:r w:rsidR="0080689B">
        <w:rPr>
          <w:rFonts w:ascii="Times New Roman" w:hAnsi="Times New Roman" w:cs="Times New Roman"/>
          <w:sz w:val="24"/>
          <w:szCs w:val="24"/>
        </w:rPr>
        <w:t xml:space="preserve"> potentially</w:t>
      </w:r>
      <w:r w:rsidR="001B1686">
        <w:rPr>
          <w:rFonts w:ascii="Times New Roman" w:hAnsi="Times New Roman" w:cs="Times New Roman"/>
          <w:sz w:val="24"/>
          <w:szCs w:val="24"/>
        </w:rPr>
        <w:t xml:space="preserve"> </w:t>
      </w:r>
      <w:r w:rsidR="00907F76">
        <w:rPr>
          <w:rFonts w:ascii="Times New Roman" w:hAnsi="Times New Roman" w:cs="Times New Roman"/>
          <w:sz w:val="24"/>
          <w:szCs w:val="24"/>
        </w:rPr>
        <w:t>enhanc</w:t>
      </w:r>
      <w:r w:rsidR="001B1686">
        <w:rPr>
          <w:rFonts w:ascii="Times New Roman" w:hAnsi="Times New Roman" w:cs="Times New Roman"/>
          <w:sz w:val="24"/>
          <w:szCs w:val="24"/>
        </w:rPr>
        <w:t xml:space="preserve">ed </w:t>
      </w:r>
      <w:proofErr w:type="spellStart"/>
      <w:r w:rsidR="001B1686">
        <w:rPr>
          <w:rFonts w:ascii="Times New Roman" w:hAnsi="Times New Roman" w:cs="Times New Roman"/>
          <w:sz w:val="24"/>
          <w:szCs w:val="24"/>
        </w:rPr>
        <w:t>Lso</w:t>
      </w:r>
      <w:proofErr w:type="spellEnd"/>
      <w:r w:rsidR="001B1686">
        <w:rPr>
          <w:rFonts w:ascii="Times New Roman" w:hAnsi="Times New Roman" w:cs="Times New Roman"/>
          <w:sz w:val="24"/>
          <w:szCs w:val="24"/>
        </w:rPr>
        <w:t xml:space="preserve"> spread</w:t>
      </w:r>
      <w:r>
        <w:rPr>
          <w:rFonts w:ascii="Times New Roman" w:hAnsi="Times New Roman" w:cs="Times New Roman"/>
          <w:sz w:val="24"/>
          <w:szCs w:val="24"/>
        </w:rPr>
        <w:t>. In future analyses, it may be possible to treat re</w:t>
      </w:r>
      <w:r w:rsidR="00097971">
        <w:rPr>
          <w:rFonts w:ascii="Times New Roman" w:hAnsi="Times New Roman" w:cs="Times New Roman"/>
          <w:sz w:val="24"/>
          <w:szCs w:val="24"/>
        </w:rPr>
        <w:t xml:space="preserve">plicated </w:t>
      </w:r>
      <w:r w:rsidR="0080689B">
        <w:rPr>
          <w:rFonts w:ascii="Times New Roman" w:hAnsi="Times New Roman" w:cs="Times New Roman"/>
          <w:sz w:val="24"/>
          <w:szCs w:val="24"/>
        </w:rPr>
        <w:t>species records</w:t>
      </w:r>
      <w:r w:rsidR="00097971">
        <w:rPr>
          <w:rFonts w:ascii="Times New Roman" w:hAnsi="Times New Roman" w:cs="Times New Roman"/>
          <w:sz w:val="24"/>
          <w:szCs w:val="24"/>
        </w:rPr>
        <w:t xml:space="preserve"> (</w:t>
      </w:r>
      <w:r>
        <w:rPr>
          <w:rFonts w:ascii="Times New Roman" w:hAnsi="Times New Roman" w:cs="Times New Roman"/>
          <w:sz w:val="24"/>
          <w:szCs w:val="24"/>
        </w:rPr>
        <w:t xml:space="preserve">i.e., </w:t>
      </w:r>
      <w:r w:rsidR="00097971">
        <w:rPr>
          <w:rFonts w:ascii="Times New Roman" w:hAnsi="Times New Roman" w:cs="Times New Roman"/>
          <w:sz w:val="24"/>
          <w:szCs w:val="24"/>
        </w:rPr>
        <w:t xml:space="preserve">multiple individuals of the same species collected in the same collecting event) as count data </w:t>
      </w:r>
      <w:r w:rsidR="001B1686">
        <w:rPr>
          <w:rFonts w:ascii="Times New Roman" w:hAnsi="Times New Roman" w:cs="Times New Roman"/>
          <w:sz w:val="24"/>
          <w:szCs w:val="24"/>
        </w:rPr>
        <w:t xml:space="preserve">and directly </w:t>
      </w:r>
      <w:r w:rsidR="00097971">
        <w:rPr>
          <w:rFonts w:ascii="Times New Roman" w:hAnsi="Times New Roman" w:cs="Times New Roman"/>
          <w:sz w:val="24"/>
          <w:szCs w:val="24"/>
        </w:rPr>
        <w:t xml:space="preserve">model abundance within a list length analysis framework. However, </w:t>
      </w:r>
      <w:r>
        <w:rPr>
          <w:rFonts w:ascii="Times New Roman" w:hAnsi="Times New Roman" w:cs="Times New Roman"/>
          <w:sz w:val="24"/>
          <w:szCs w:val="24"/>
        </w:rPr>
        <w:t xml:space="preserve">theory </w:t>
      </w:r>
      <w:r w:rsidR="00097971">
        <w:rPr>
          <w:rFonts w:ascii="Times New Roman" w:hAnsi="Times New Roman" w:cs="Times New Roman"/>
          <w:sz w:val="24"/>
          <w:szCs w:val="24"/>
        </w:rPr>
        <w:t xml:space="preserve">relating species list length to count data has not been developed and would likely require stronger </w:t>
      </w:r>
      <w:r>
        <w:rPr>
          <w:rFonts w:ascii="Times New Roman" w:hAnsi="Times New Roman" w:cs="Times New Roman"/>
          <w:sz w:val="24"/>
          <w:szCs w:val="24"/>
        </w:rPr>
        <w:t xml:space="preserve">statistical </w:t>
      </w:r>
      <w:r w:rsidR="00097971">
        <w:rPr>
          <w:rFonts w:ascii="Times New Roman" w:hAnsi="Times New Roman" w:cs="Times New Roman"/>
          <w:sz w:val="24"/>
          <w:szCs w:val="24"/>
        </w:rPr>
        <w:t xml:space="preserve">assumptions. </w:t>
      </w:r>
    </w:p>
    <w:p w14:paraId="06001185" w14:textId="7295EC0C" w:rsidR="00E40488" w:rsidRDefault="0080689B" w:rsidP="00097971">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While we found robust</w:t>
      </w:r>
      <w:r w:rsidR="00907F76">
        <w:rPr>
          <w:rFonts w:ascii="Times New Roman" w:hAnsi="Times New Roman" w:cs="Times New Roman"/>
          <w:sz w:val="24"/>
          <w:szCs w:val="24"/>
        </w:rPr>
        <w:t xml:space="preserve"> evidence for increased </w:t>
      </w:r>
      <w:r w:rsidR="00907F76">
        <w:rPr>
          <w:rFonts w:ascii="Times New Roman" w:hAnsi="Times New Roman" w:cs="Times New Roman"/>
          <w:i/>
          <w:sz w:val="24"/>
          <w:szCs w:val="24"/>
        </w:rPr>
        <w:t xml:space="preserve">B. </w:t>
      </w:r>
      <w:proofErr w:type="spellStart"/>
      <w:r w:rsidR="00907F76">
        <w:rPr>
          <w:rFonts w:ascii="Times New Roman" w:hAnsi="Times New Roman" w:cs="Times New Roman"/>
          <w:i/>
          <w:sz w:val="24"/>
          <w:szCs w:val="24"/>
        </w:rPr>
        <w:t>cockerelli</w:t>
      </w:r>
      <w:proofErr w:type="spellEnd"/>
      <w:r w:rsidR="00907F76">
        <w:rPr>
          <w:rFonts w:ascii="Times New Roman" w:hAnsi="Times New Roman" w:cs="Times New Roman"/>
          <w:sz w:val="24"/>
          <w:szCs w:val="24"/>
        </w:rPr>
        <w:t xml:space="preserve"> populations, an equally important problem regards the causes of </w:t>
      </w:r>
      <w:r>
        <w:rPr>
          <w:rFonts w:ascii="Times New Roman" w:hAnsi="Times New Roman" w:cs="Times New Roman"/>
          <w:sz w:val="24"/>
          <w:szCs w:val="24"/>
        </w:rPr>
        <w:t>such</w:t>
      </w:r>
      <w:r w:rsidR="00907F76">
        <w:rPr>
          <w:rFonts w:ascii="Times New Roman" w:hAnsi="Times New Roman" w:cs="Times New Roman"/>
          <w:sz w:val="24"/>
          <w:szCs w:val="24"/>
        </w:rPr>
        <w:t xml:space="preserve"> population increases. We tested whether occupancy probability was related to climatic variation as measured in monthly actual evapotranspiration (AET), annual minimum temperature (</w:t>
      </w:r>
      <w:proofErr w:type="spellStart"/>
      <w:r w:rsidR="00907F76">
        <w:rPr>
          <w:rFonts w:ascii="Times New Roman" w:hAnsi="Times New Roman" w:cs="Times New Roman"/>
          <w:sz w:val="24"/>
          <w:szCs w:val="24"/>
        </w:rPr>
        <w:t>T</w:t>
      </w:r>
      <w:r w:rsidR="00907F76">
        <w:rPr>
          <w:rFonts w:ascii="Times New Roman" w:hAnsi="Times New Roman" w:cs="Times New Roman"/>
          <w:sz w:val="24"/>
          <w:szCs w:val="24"/>
          <w:vertAlign w:val="subscript"/>
        </w:rPr>
        <w:t>min</w:t>
      </w:r>
      <w:proofErr w:type="spellEnd"/>
      <w:r w:rsidR="00907F76">
        <w:rPr>
          <w:rFonts w:ascii="Times New Roman" w:hAnsi="Times New Roman" w:cs="Times New Roman"/>
          <w:sz w:val="24"/>
          <w:szCs w:val="24"/>
        </w:rPr>
        <w:t>), and annual maximum temperature (</w:t>
      </w:r>
      <w:proofErr w:type="spellStart"/>
      <w:r w:rsidR="00907F76">
        <w:rPr>
          <w:rFonts w:ascii="Times New Roman" w:hAnsi="Times New Roman" w:cs="Times New Roman"/>
          <w:sz w:val="24"/>
          <w:szCs w:val="24"/>
        </w:rPr>
        <w:t>T</w:t>
      </w:r>
      <w:r w:rsidR="00907F76">
        <w:rPr>
          <w:rFonts w:ascii="Times New Roman" w:hAnsi="Times New Roman" w:cs="Times New Roman"/>
          <w:sz w:val="24"/>
          <w:szCs w:val="24"/>
          <w:vertAlign w:val="subscript"/>
        </w:rPr>
        <w:t>max</w:t>
      </w:r>
      <w:proofErr w:type="spellEnd"/>
      <w:r w:rsidR="00907F76">
        <w:rPr>
          <w:rFonts w:ascii="Times New Roman" w:hAnsi="Times New Roman" w:cs="Times New Roman"/>
          <w:sz w:val="24"/>
          <w:szCs w:val="24"/>
        </w:rPr>
        <w:t xml:space="preserve">). </w:t>
      </w:r>
      <w:r w:rsidR="001B09E9">
        <w:rPr>
          <w:rFonts w:ascii="Times New Roman" w:hAnsi="Times New Roman" w:cs="Times New Roman"/>
          <w:sz w:val="24"/>
          <w:szCs w:val="24"/>
        </w:rPr>
        <w:t xml:space="preserve">The GLMM model indicated significant negative associations between occupancy and </w:t>
      </w:r>
      <w:proofErr w:type="spellStart"/>
      <w:r w:rsidR="001B09E9">
        <w:rPr>
          <w:rFonts w:ascii="Times New Roman" w:hAnsi="Times New Roman" w:cs="Times New Roman"/>
          <w:sz w:val="24"/>
          <w:szCs w:val="24"/>
        </w:rPr>
        <w:t>T</w:t>
      </w:r>
      <w:r w:rsidR="001B09E9">
        <w:rPr>
          <w:rFonts w:ascii="Times New Roman" w:hAnsi="Times New Roman" w:cs="Times New Roman"/>
          <w:sz w:val="24"/>
          <w:szCs w:val="24"/>
          <w:vertAlign w:val="subscript"/>
        </w:rPr>
        <w:t>min</w:t>
      </w:r>
      <w:proofErr w:type="spellEnd"/>
      <w:r>
        <w:rPr>
          <w:rFonts w:ascii="Times New Roman" w:hAnsi="Times New Roman" w:cs="Times New Roman"/>
          <w:sz w:val="24"/>
          <w:szCs w:val="24"/>
        </w:rPr>
        <w:t>, which runs counter to the overwintering survival hypothesis. Meanwhile,</w:t>
      </w:r>
      <w:r w:rsidR="001B09E9">
        <w:rPr>
          <w:rFonts w:ascii="Times New Roman" w:hAnsi="Times New Roman" w:cs="Times New Roman"/>
          <w:sz w:val="24"/>
          <w:szCs w:val="24"/>
        </w:rPr>
        <w:t xml:space="preserve"> the occupancy model showed no such significant effects. Our occupancy model </w:t>
      </w:r>
      <w:r w:rsidR="00ED6824">
        <w:rPr>
          <w:rFonts w:ascii="Times New Roman" w:hAnsi="Times New Roman" w:cs="Times New Roman"/>
          <w:sz w:val="24"/>
          <w:szCs w:val="24"/>
        </w:rPr>
        <w:t>adjusted</w:t>
      </w:r>
      <w:r w:rsidR="001B09E9">
        <w:rPr>
          <w:rFonts w:ascii="Times New Roman" w:hAnsi="Times New Roman" w:cs="Times New Roman"/>
          <w:sz w:val="24"/>
          <w:szCs w:val="24"/>
        </w:rPr>
        <w:t xml:space="preserve"> for zero-inflation </w:t>
      </w:r>
      <w:r w:rsidR="00907F76">
        <w:rPr>
          <w:rFonts w:ascii="Times New Roman" w:hAnsi="Times New Roman" w:cs="Times New Roman"/>
          <w:sz w:val="24"/>
          <w:szCs w:val="24"/>
        </w:rPr>
        <w:t xml:space="preserve">(i.e., inflated non-detections) </w:t>
      </w:r>
      <w:r w:rsidR="001B09E9">
        <w:rPr>
          <w:rFonts w:ascii="Times New Roman" w:hAnsi="Times New Roman" w:cs="Times New Roman"/>
          <w:sz w:val="24"/>
          <w:szCs w:val="24"/>
        </w:rPr>
        <w:t xml:space="preserve">in our </w:t>
      </w:r>
      <w:r w:rsidR="001B09E9">
        <w:rPr>
          <w:rFonts w:ascii="Times New Roman" w:hAnsi="Times New Roman" w:cs="Times New Roman"/>
          <w:i/>
          <w:sz w:val="24"/>
          <w:szCs w:val="24"/>
        </w:rPr>
        <w:t xml:space="preserve">B. </w:t>
      </w:r>
      <w:proofErr w:type="spellStart"/>
      <w:r w:rsidR="001B09E9">
        <w:rPr>
          <w:rFonts w:ascii="Times New Roman" w:hAnsi="Times New Roman" w:cs="Times New Roman"/>
          <w:i/>
          <w:sz w:val="24"/>
          <w:szCs w:val="24"/>
        </w:rPr>
        <w:t>cockerelli</w:t>
      </w:r>
      <w:proofErr w:type="spellEnd"/>
      <w:r w:rsidR="001B09E9">
        <w:rPr>
          <w:rFonts w:ascii="Times New Roman" w:hAnsi="Times New Roman" w:cs="Times New Roman"/>
          <w:sz w:val="24"/>
          <w:szCs w:val="24"/>
        </w:rPr>
        <w:t xml:space="preserve"> occurrence data, making it a more conservative model </w:t>
      </w:r>
      <w:r w:rsidR="001B09E9">
        <w:rPr>
          <w:rFonts w:ascii="Times New Roman" w:hAnsi="Times New Roman" w:cs="Times New Roman"/>
          <w:sz w:val="24"/>
          <w:szCs w:val="24"/>
        </w:rPr>
        <w:fldChar w:fldCharType="begin"/>
      </w:r>
      <w:r w:rsidR="001B09E9">
        <w:rPr>
          <w:rFonts w:ascii="Times New Roman" w:hAnsi="Times New Roman" w:cs="Times New Roman"/>
          <w:sz w:val="24"/>
          <w:szCs w:val="24"/>
        </w:rPr>
        <w:instrText xml:space="preserve"> ADDIN ZOTERO_ITEM CSL_CITATION {"citationID":"20v4pls2gq","properties":{"formattedCitation":"(Martin et al. 2005, Isaac et al. 2014)","plainCitation":"(Martin et al. 2005, Isaac et al. 2014)"},"citationItems":[{"id":19921,"uris":["http://zotero.org/users/32556/items/2IJMI8DP"],"uri":["http://zotero.org/users/32556/items/2IJMI8DP"],"itemData":{"id":19921,"type":"article-journal","title":"Zero tolerance ecology: improving ecological inference by modelling the source of zero observations","container-title":"Ecology Letters","page":"1235–1246","volume":"8","issue":"11","source":"Google Scholar","shortTitle":"Zero tolerance ecology","author":[{"family":"Martin","given":"T. G."},{"family":"Wintle","given":"B. A."},{"family":"Rhodes","given":"J. R."},{"family":"Kuhnert","given":"P. M."},{"family":"Field","given":"S. A."},{"family":"Low-Choy","given":"S. J."},{"family":"Tyre","given":"A. J."},{"family":"Possingham","given":"H. P."}],"issued":{"date-parts":[["2005"]]}}},{"id":674,"uris":["http://zotero.org/users/32556/items/GR3ZM5B8"],"uri":["http://zotero.org/users/32556/items/GR3ZM5B8"],"itemData":{"id":674,"type":"article-journal","title":"Statistics for citizen science: extracting signals of change from noisy ecological data","container-title":"Methods in Ecology and Evolution","page":"1052-1060","volume":"5","issue":"10","source":"Wiley Online Library","abstract":"* Policy-makers increasingly demand robust measures of biodiversity change over short time periods. Long-term monitoring schemes provide high-quality data, often on an annual basis, but are taxonomically and geographically restricted. By contrast, opportunistic biological records are relatively unstructured but vast in quantity. Recently, these data have been applied to increasingly elaborate science and policy questions, using a range of methods. At present, we lack a firm understanding of which methods, if any, are capable of delivering unbiased trend estimates on policy-relevant time-scales.\n\n\n* We identified a set of candidate methods that employ data filtering criteria and/or correction factors to deal with variation in recorder activity. We designed a computer simulation to compare the statistical properties of these methods under a suite of realistic data collection scenarios. We measured the Type I error rates of each method–scenario combination, as well as the power to detect genuine trends.\n\n\n* We found that simple methods produce biased trend estimates, and/or had low power. Most methods are robust to variation in sampling effort, but biases in spatial coverage, sampling effort per visit, and detectability, as well as turnover in community composition, all induced some methods to fail. No method was wholly unaffected by all forms of variation in recorder activity, although some performed well enough to be useful.\n\n\n* We warn against the use of simple methods. Sophisticated methods that model the data collection process offer the greatest potential to estimate timely trends, notably Frescalo and occupancy–detection models.\n\n\n* The potential of these methods and the value of opportunistic data would be further enhanced by assessing the validity of model assumptions and by capturing small amounts of information about sampling intensity at the point of data collection.","DOI":"10.1111/2041-210X.12254","ISSN":"2041-210X","shortTitle":"Statistics for citizen science","journalAbbreviation":"Methods Ecol Evol","language":"en","author":[{"family":"Isaac","given":"Nick J. B."},{"family":"Strien","given":"Arco J.","non-dropping-particle":"van"},{"family":"August","given":"Tom A."},{"family":"Zeeuw","given":"Marnix P.","non-dropping-particle":"de"},{"family":"Roy","given":"David B."}],"issued":{"date-parts":[["2014"]]}}}],"schema":"https://github.com/citation-style-language/schema/raw/master/csl-citation.json"} </w:instrText>
      </w:r>
      <w:r w:rsidR="001B09E9">
        <w:rPr>
          <w:rFonts w:ascii="Times New Roman" w:hAnsi="Times New Roman" w:cs="Times New Roman"/>
          <w:sz w:val="24"/>
          <w:szCs w:val="24"/>
        </w:rPr>
        <w:fldChar w:fldCharType="separate"/>
      </w:r>
      <w:r w:rsidR="001B09E9" w:rsidRPr="001B09E9">
        <w:rPr>
          <w:rFonts w:ascii="Times New Roman" w:hAnsi="Times New Roman" w:cs="Times New Roman"/>
          <w:sz w:val="24"/>
        </w:rPr>
        <w:t>(Martin et al. 2005, Isaac et al. 2014)</w:t>
      </w:r>
      <w:r w:rsidR="001B09E9">
        <w:rPr>
          <w:rFonts w:ascii="Times New Roman" w:hAnsi="Times New Roman" w:cs="Times New Roman"/>
          <w:sz w:val="24"/>
          <w:szCs w:val="24"/>
        </w:rPr>
        <w:fldChar w:fldCharType="end"/>
      </w:r>
      <w:r w:rsidR="00E40488">
        <w:rPr>
          <w:rFonts w:ascii="Times New Roman" w:hAnsi="Times New Roman" w:cs="Times New Roman"/>
          <w:sz w:val="24"/>
          <w:szCs w:val="24"/>
        </w:rPr>
        <w:t xml:space="preserve">. At the same time, the </w:t>
      </w:r>
      <w:r>
        <w:rPr>
          <w:rFonts w:ascii="Times New Roman" w:hAnsi="Times New Roman" w:cs="Times New Roman"/>
          <w:sz w:val="24"/>
          <w:szCs w:val="24"/>
        </w:rPr>
        <w:t xml:space="preserve">coarse </w:t>
      </w:r>
      <w:r w:rsidR="00E40488">
        <w:rPr>
          <w:rFonts w:ascii="Times New Roman" w:hAnsi="Times New Roman" w:cs="Times New Roman"/>
          <w:sz w:val="24"/>
          <w:szCs w:val="24"/>
        </w:rPr>
        <w:t xml:space="preserve">spatial and temporal resolution of our analysis may have made associations between occupancy and climate variation difficult to detect. </w:t>
      </w:r>
    </w:p>
    <w:p w14:paraId="1A051B4E" w14:textId="0053400B" w:rsidR="00ED6824" w:rsidRPr="000F5B78" w:rsidRDefault="000F5B78" w:rsidP="00E40488">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lastRenderedPageBreak/>
        <w:t xml:space="preserve">In addition to climate change as a cause for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outbreaks, previous authors have also suggested that the outbreaks are caused by invasion of a n</w:t>
      </w:r>
      <w:r w:rsidR="0080689B">
        <w:rPr>
          <w:rFonts w:ascii="Times New Roman" w:hAnsi="Times New Roman" w:cs="Times New Roman"/>
          <w:sz w:val="24"/>
          <w:szCs w:val="24"/>
        </w:rPr>
        <w:t>on-native</w:t>
      </w:r>
      <w:r>
        <w:rPr>
          <w:rFonts w:ascii="Times New Roman" w:hAnsi="Times New Roman" w:cs="Times New Roman"/>
          <w:sz w:val="24"/>
          <w:szCs w:val="24"/>
        </w:rPr>
        <w:t xml:space="preserve"> host plant, </w:t>
      </w:r>
      <w:proofErr w:type="spellStart"/>
      <w:r>
        <w:rPr>
          <w:rFonts w:ascii="Times New Roman" w:hAnsi="Times New Roman" w:cs="Times New Roman"/>
          <w:i/>
          <w:sz w:val="24"/>
          <w:szCs w:val="24"/>
        </w:rPr>
        <w:t>Solanum</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dulcamara</w:t>
      </w:r>
      <w:proofErr w:type="spellEnd"/>
      <w:r>
        <w:rPr>
          <w:rFonts w:ascii="Times New Roman" w:hAnsi="Times New Roman" w:cs="Times New Roman"/>
          <w:sz w:val="24"/>
          <w:szCs w:val="24"/>
        </w:rPr>
        <w:t xml:space="preserve">, and accompanied adaptation by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{"citationID":"2k7uaes3vs","properties":{"formattedCitation":"(Horton et al. 2015)","plainCitation":"(Horton et al. 2015)"},"citationItems":[{"id":22096,"uris":["http://zotero.org/users/32556/items/9Z2GIR7T"],"uri":["http://zotero.org/users/32556/items/9Z2GIR7T"],"itemData":{"id":22096,"type":"article-journal","title":"A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Pr>
          <w:rFonts w:ascii="Times New Roman" w:hAnsi="Times New Roman" w:cs="Times New Roman"/>
          <w:sz w:val="24"/>
          <w:szCs w:val="24"/>
        </w:rPr>
        <w:fldChar w:fldCharType="separate"/>
      </w:r>
      <w:r w:rsidRPr="000F5B78">
        <w:rPr>
          <w:rFonts w:ascii="Times New Roman" w:hAnsi="Times New Roman" w:cs="Times New Roman"/>
          <w:sz w:val="24"/>
        </w:rPr>
        <w:t>(Horton et al. 2015)</w:t>
      </w:r>
      <w:r>
        <w:rPr>
          <w:rFonts w:ascii="Times New Roman" w:hAnsi="Times New Roman" w:cs="Times New Roman"/>
          <w:sz w:val="24"/>
          <w:szCs w:val="24"/>
        </w:rPr>
        <w:fldChar w:fldCharType="end"/>
      </w:r>
      <w:r>
        <w:rPr>
          <w:rFonts w:ascii="Times New Roman" w:hAnsi="Times New Roman" w:cs="Times New Roman"/>
          <w:sz w:val="24"/>
          <w:szCs w:val="24"/>
        </w:rPr>
        <w:t xml:space="preserve">. In future analyses, it may be possible to incorporate changes in host plant availability in our analysis, given sufficient historical records of host plant occurrence, particularly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dulcamara</w:t>
      </w:r>
      <w:proofErr w:type="spellEnd"/>
      <w:r>
        <w:rPr>
          <w:rFonts w:ascii="Times New Roman" w:hAnsi="Times New Roman" w:cs="Times New Roman"/>
          <w:sz w:val="24"/>
          <w:szCs w:val="24"/>
        </w:rPr>
        <w:t xml:space="preserve">. More broadly, the potential role of biotic interactions in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outbreaks remains an important area for future research. </w:t>
      </w:r>
    </w:p>
    <w:p w14:paraId="0A56FC13" w14:textId="03646B3C" w:rsidR="00BF5EBB" w:rsidRDefault="00764CA7" w:rsidP="00F525EA">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r>
      <w:r w:rsidR="00BF5EBB">
        <w:rPr>
          <w:rFonts w:ascii="Times New Roman" w:hAnsi="Times New Roman" w:cs="Times New Roman"/>
          <w:sz w:val="24"/>
          <w:szCs w:val="24"/>
        </w:rPr>
        <w:t xml:space="preserve">Beyond vector population change, other explanation of Zebra Chip disease emergence are more speculative. Agricultural change is a possible but unlikely explanation for Zebra Chip outbreaks. </w:t>
      </w:r>
      <w:r w:rsidR="00093B2A">
        <w:rPr>
          <w:rFonts w:ascii="Times New Roman" w:hAnsi="Times New Roman" w:cs="Times New Roman"/>
          <w:sz w:val="24"/>
          <w:szCs w:val="24"/>
        </w:rPr>
        <w:t>T</w:t>
      </w:r>
      <w:r w:rsidR="00BF5EBB">
        <w:rPr>
          <w:rFonts w:ascii="Times New Roman" w:hAnsi="Times New Roman" w:cs="Times New Roman"/>
          <w:sz w:val="24"/>
          <w:szCs w:val="24"/>
        </w:rPr>
        <w:t xml:space="preserve">he outbreaks have occurred over multiple regions of the </w:t>
      </w:r>
      <w:del w:id="56" w:author="Microsoft Office User" w:date="2016-06-17T18:48:00Z">
        <w:r w:rsidR="00BF5EBB" w:rsidDel="00A7039E">
          <w:rPr>
            <w:rFonts w:ascii="Times New Roman" w:hAnsi="Times New Roman" w:cs="Times New Roman"/>
            <w:sz w:val="24"/>
            <w:szCs w:val="24"/>
          </w:rPr>
          <w:delText>US</w:delText>
        </w:r>
      </w:del>
      <w:ins w:id="57" w:author="Microsoft Office User" w:date="2016-06-17T18:48:00Z">
        <w:r w:rsidR="00A7039E">
          <w:rPr>
            <w:rFonts w:ascii="Times New Roman" w:hAnsi="Times New Roman" w:cs="Times New Roman"/>
            <w:sz w:val="24"/>
            <w:szCs w:val="24"/>
          </w:rPr>
          <w:t>United States</w:t>
        </w:r>
      </w:ins>
      <w:r w:rsidR="00BF5EBB">
        <w:rPr>
          <w:rFonts w:ascii="Times New Roman" w:hAnsi="Times New Roman" w:cs="Times New Roman"/>
          <w:sz w:val="24"/>
          <w:szCs w:val="24"/>
        </w:rPr>
        <w:t>, Mexico, and Central America</w:t>
      </w:r>
      <w:r w:rsidR="00093B2A">
        <w:rPr>
          <w:rFonts w:ascii="Times New Roman" w:hAnsi="Times New Roman" w:cs="Times New Roman"/>
          <w:sz w:val="24"/>
          <w:szCs w:val="24"/>
        </w:rPr>
        <w:t xml:space="preserve"> </w:t>
      </w:r>
      <w:r w:rsidR="00093B2A">
        <w:rPr>
          <w:rFonts w:ascii="Times New Roman" w:hAnsi="Times New Roman" w:cs="Times New Roman"/>
          <w:sz w:val="24"/>
          <w:szCs w:val="24"/>
        </w:rPr>
        <w:fldChar w:fldCharType="begin"/>
      </w:r>
      <w:r w:rsidR="00093B2A">
        <w:rPr>
          <w:rFonts w:ascii="Times New Roman" w:hAnsi="Times New Roman" w:cs="Times New Roman"/>
          <w:sz w:val="24"/>
          <w:szCs w:val="24"/>
        </w:rPr>
        <w:instrText xml:space="preserve"> ADDIN ZOTERO_ITEM CSL_CITATION {"citationID":"XOjAi3YN","properties":{"formattedCitation":"(Horton et al. 2015)","plainCitation":"(Horton et al. 2015)"},"citationItems":[{"id":22096,"uris":["http://zotero.org/users/32556/items/9Z2GIR7T"],"uri":["http://zotero.org/users/32556/items/9Z2GIR7T"],"itemData":{"id":22096,"type":"article-journal","title":"A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093B2A">
        <w:rPr>
          <w:rFonts w:ascii="Times New Roman" w:hAnsi="Times New Roman" w:cs="Times New Roman"/>
          <w:sz w:val="24"/>
          <w:szCs w:val="24"/>
        </w:rPr>
        <w:fldChar w:fldCharType="separate"/>
      </w:r>
      <w:r w:rsidR="00093B2A" w:rsidRPr="00093B2A">
        <w:rPr>
          <w:rFonts w:ascii="Times New Roman" w:hAnsi="Times New Roman" w:cs="Times New Roman"/>
          <w:sz w:val="24"/>
        </w:rPr>
        <w:t>(Horton et al. 2015)</w:t>
      </w:r>
      <w:r w:rsidR="00093B2A">
        <w:rPr>
          <w:rFonts w:ascii="Times New Roman" w:hAnsi="Times New Roman" w:cs="Times New Roman"/>
          <w:sz w:val="24"/>
          <w:szCs w:val="24"/>
        </w:rPr>
        <w:fldChar w:fldCharType="end"/>
      </w:r>
      <w:r w:rsidR="00093B2A">
        <w:rPr>
          <w:rFonts w:ascii="Times New Roman" w:hAnsi="Times New Roman" w:cs="Times New Roman"/>
          <w:sz w:val="24"/>
          <w:szCs w:val="24"/>
        </w:rPr>
        <w:t xml:space="preserve">. Furthermore, all tested varieties of potato are highly susceptible making it unlikely that adoption of a new susceptible variety may have contributed to outbreaks </w:t>
      </w:r>
      <w:r w:rsidR="00093B2A">
        <w:rPr>
          <w:rFonts w:ascii="Times New Roman" w:hAnsi="Times New Roman" w:cs="Times New Roman"/>
          <w:sz w:val="24"/>
          <w:szCs w:val="24"/>
        </w:rPr>
        <w:fldChar w:fldCharType="begin"/>
      </w:r>
      <w:r w:rsidR="00093B2A">
        <w:rPr>
          <w:rFonts w:ascii="Times New Roman" w:hAnsi="Times New Roman" w:cs="Times New Roman"/>
          <w:sz w:val="24"/>
          <w:szCs w:val="24"/>
        </w:rPr>
        <w:instrText xml:space="preserve"> ADDIN ZOTERO_ITEM CSL_CITATION {"citationID":"2442qpqjmf","properties":{"formattedCitation":"(Munyaneza et al. 2011)","plainCitation":"(Munyaneza et al. 2011)"},"citationItems":[{"id":21331,"uris":["http://zotero.org/users/32556/items/PJS5TMEX"],"uri":["http://zotero.org/users/32556/items/PJS5TMEX"],"itemData":{"id":21331,"type":"article-journal","title":"Susceptibility of selected potato varieties to zebra chip potato disease","container-title":"American Journal of Potato Research","page":"1–6","source":"Google Scholar","author":[{"family":"Munyaneza","given":"J.E."},{"family":"Buchman","given":"J.L."},{"family":"Sengoda","given":"V.G."},{"family":"Fisher","given":"T.W."},{"family":"Pearson","given":"C.C."}],"issued":{"date-parts":[["2011"]]}}}],"schema":"https://github.com/citation-style-language/schema/raw/master/csl-citation.json"} </w:instrText>
      </w:r>
      <w:r w:rsidR="00093B2A">
        <w:rPr>
          <w:rFonts w:ascii="Times New Roman" w:hAnsi="Times New Roman" w:cs="Times New Roman"/>
          <w:sz w:val="24"/>
          <w:szCs w:val="24"/>
        </w:rPr>
        <w:fldChar w:fldCharType="separate"/>
      </w:r>
      <w:r w:rsidR="00093B2A" w:rsidRPr="00093B2A">
        <w:rPr>
          <w:rFonts w:ascii="Times New Roman" w:hAnsi="Times New Roman" w:cs="Times New Roman"/>
          <w:sz w:val="24"/>
        </w:rPr>
        <w:t>(Munyaneza et al. 2011)</w:t>
      </w:r>
      <w:r w:rsidR="00093B2A">
        <w:rPr>
          <w:rFonts w:ascii="Times New Roman" w:hAnsi="Times New Roman" w:cs="Times New Roman"/>
          <w:sz w:val="24"/>
          <w:szCs w:val="24"/>
        </w:rPr>
        <w:fldChar w:fldCharType="end"/>
      </w:r>
      <w:r w:rsidR="00BF5EBB">
        <w:rPr>
          <w:rFonts w:ascii="Times New Roman" w:hAnsi="Times New Roman" w:cs="Times New Roman"/>
          <w:sz w:val="24"/>
          <w:szCs w:val="24"/>
        </w:rPr>
        <w:t>.</w:t>
      </w:r>
    </w:p>
    <w:p w14:paraId="4E8A26DF" w14:textId="379203EC" w:rsidR="00BF5EBB" w:rsidRDefault="00BF5EBB" w:rsidP="00BF5EBB">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 xml:space="preserve">Likewise, pathogen introduction remains a possible but currently unlikely explanation.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has recently been detected in Europe and is associated with the carrot </w:t>
      </w:r>
      <w:proofErr w:type="spellStart"/>
      <w:r>
        <w:rPr>
          <w:rFonts w:ascii="Times New Roman" w:hAnsi="Times New Roman" w:cs="Times New Roman"/>
          <w:sz w:val="24"/>
          <w:szCs w:val="24"/>
        </w:rPr>
        <w:t>psyllid</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Trioza</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apicalis</w:t>
      </w:r>
      <w:proofErr w:type="spellEnd"/>
      <w:r>
        <w:rPr>
          <w:rFonts w:ascii="Times New Roman" w:hAnsi="Times New Roman" w:cs="Times New Roman"/>
          <w:i/>
          <w:sz w:val="24"/>
          <w:szCs w:val="24"/>
        </w:rPr>
        <w:t xml:space="preserve"> </w:t>
      </w:r>
      <w:r>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{"citationID":"11gf1sggql","properties":{"formattedCitation":"(Munyaneza et al. 2010)","plainCitation":"(Munyaneza et al. 2010)"},"citationItems":[{"id":22208,"uris":["http://zotero.org/users/32556/items/KGK3M7NU"],"uri":["http://zotero.org/users/32556/items/KGK3M7NU"],"itemData":{"id":22208,"type":"article-journal","title":"Association of “Candidatus Liberibacter solanacearum” With the Psyllid, Trioza apicalis (Hemiptera: Triozidae) in Europe","container-title":"Journal of Economic Entomology","page":"1060-1070","volume":"103","issue":"4","source":"jee.oxfordjournals.org","abstract":"The psyllid Trioza apicalis Förster (Hemiptera: Triozidae) is a serious pest of carrots, Daucus carota L., in Europe. Carrots exhibiting symptoms of psyllid damage were observed in commercial fields in southern Finland in 2008. Symptoms in affected plants included leaf curling, yellow and purple discoloration of leaves, stunted growth of shoots and roots, and proliferation of secondary roots. Mechanisms by which T. apicalis induces symptoms in plants are not understood, and no plant pathogens have yet been associated with this insect. Given recent association of liberibacter with several crops affected by psyllids, an investigation on whether this bacterium is associated with T. apicalis was conducted. Polymerase chain reaction (PCR) primer pairs OA2/OI2c and LsoF/OI2c, specific for 16S rRNA gene from “Candidatus Liberibacter solanacearum,” generated amplicons of 1,168 bp and 1,173 bp, respectively, from DNA extracted from field-collected psyllids (61 and 36.6%, respectively), laboratory-reared psyllids (70 and 33.3%, respectively), field-collected petioles from symptomatic carrots (80 and 55%, respectively), and laboratory-grown carrots (100% for both primer pairs). In contrast, no PCR products were detected in DNA extracted from insect-free plants. The DNA sequences of amplicons of the genes encoding liberibacter 16S rRNA from psyllids and carrots were identical. DNA of the 16S rRNA gene sequences determined from carrots and psyllids were 99.9% identical to analogous sequences of “Ca. L. solanacearum” amplified from several solanaceous crops and the psyllid Bactericera cockerelli (Sulc), a vector of this bacterium. This is the first report of a plant pathogen associated with T. apicalis and the second known psyllid species associated with “Ca. L. solanacearum.”","DOI":"10.1603/EC10027","ISSN":"0022-0493, 1938-291X","note":"PMID: 20857712","shortTitle":"Association of “Candidatus Liberibacter solanacearum” With the Psyllid, Trioza apicalis (Hemiptera","language":"en","author":[{"family":"Munyaneza","given":"Joseph E."},{"family":"Fisher","given":"Tonja W."},{"family":"Sengoda","given":"Venkatesan G."},{"family":"Garczynski","given":"Stephen F."},{"family":"Nissinen","given":"Anne"},{"family":"Lemmetty","given":"Anne"}],"issued":{"date-parts":[["2010",8,1]]},"PMID":"20857712"}}],"schema":"https://github.com/citation-style-language/schema/raw/master/csl-citation.json"} </w:instrText>
      </w:r>
      <w:r>
        <w:rPr>
          <w:rFonts w:ascii="Times New Roman" w:hAnsi="Times New Roman" w:cs="Times New Roman"/>
          <w:i/>
          <w:sz w:val="24"/>
          <w:szCs w:val="24"/>
        </w:rPr>
        <w:fldChar w:fldCharType="separate"/>
      </w:r>
      <w:r w:rsidRPr="00BF5EBB">
        <w:rPr>
          <w:rFonts w:ascii="Times New Roman" w:hAnsi="Times New Roman" w:cs="Times New Roman"/>
          <w:sz w:val="24"/>
        </w:rPr>
        <w:t>(</w:t>
      </w:r>
      <w:proofErr w:type="spellStart"/>
      <w:r w:rsidRPr="00BF5EBB">
        <w:rPr>
          <w:rFonts w:ascii="Times New Roman" w:hAnsi="Times New Roman" w:cs="Times New Roman"/>
          <w:sz w:val="24"/>
        </w:rPr>
        <w:t>Munyaneza</w:t>
      </w:r>
      <w:proofErr w:type="spellEnd"/>
      <w:r w:rsidRPr="00BF5EBB">
        <w:rPr>
          <w:rFonts w:ascii="Times New Roman" w:hAnsi="Times New Roman" w:cs="Times New Roman"/>
          <w:sz w:val="24"/>
        </w:rPr>
        <w:t xml:space="preserve"> et al. 2010)</w:t>
      </w:r>
      <w:r>
        <w:rPr>
          <w:rFonts w:ascii="Times New Roman" w:hAnsi="Times New Roman" w:cs="Times New Roman"/>
          <w:i/>
          <w:sz w:val="24"/>
          <w:szCs w:val="24"/>
        </w:rPr>
        <w:fldChar w:fldCharType="end"/>
      </w:r>
      <w:r>
        <w:rPr>
          <w:rFonts w:ascii="Times New Roman" w:hAnsi="Times New Roman" w:cs="Times New Roman"/>
          <w:sz w:val="24"/>
          <w:szCs w:val="24"/>
        </w:rPr>
        <w:t xml:space="preserve">. </w:t>
      </w:r>
      <w:r w:rsidR="00093B2A">
        <w:rPr>
          <w:rFonts w:ascii="Times New Roman" w:hAnsi="Times New Roman" w:cs="Times New Roman"/>
          <w:sz w:val="24"/>
          <w:szCs w:val="24"/>
        </w:rPr>
        <w:t xml:space="preserve">Introduction from Europe is possible but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populations in Europe appear to be distinct from those in the Americas and appear to infect primarily non-</w:t>
      </w:r>
      <w:proofErr w:type="spellStart"/>
      <w:r>
        <w:rPr>
          <w:rFonts w:ascii="Times New Roman" w:hAnsi="Times New Roman" w:cs="Times New Roman"/>
          <w:sz w:val="24"/>
          <w:szCs w:val="24"/>
        </w:rPr>
        <w:t>solanaceous</w:t>
      </w:r>
      <w:proofErr w:type="spellEnd"/>
      <w:r>
        <w:rPr>
          <w:rFonts w:ascii="Times New Roman" w:hAnsi="Times New Roman" w:cs="Times New Roman"/>
          <w:sz w:val="24"/>
          <w:szCs w:val="24"/>
        </w:rPr>
        <w:t xml:space="preserve"> host plants, namely carrot and celery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{"citationID":"1de2d179jq","properties":{"formattedCitation":"(Lin and Civerolo 2014)","plainCitation":"(Lin and Civerolo 2014)"},"citationItems":[{"id":22211,"uris":["http://zotero.org/users/32556/items/S24C94VE"],"uri":["http://zotero.org/users/32556/items/S24C94VE"],"itemData":{"id":22211,"type":"chapter","title":"Comparative Genomics of the Liberibacteral Plant Pathogens","container-title":"Genomics of Plant-Associated Bacteria","publisher":"Springer Berlin Heidelberg","page":"203-233","source":"link.springer.com","abstract":"The pathogenic ‘Candidatus Liberibacter’ species have caused tremendous economic losses to agricultural crops. Since these bacteria are, generally, not yet unculturable, information regarding genetics and pathogenesis of the pathogens is limited. Comparative analyses of multiple Liberibacter genomes provide unprecedented insights into the evolutionary history, phylogenetic diversity, and metabolomic capacities among pathogenic bacteria. In addition, genomic analyses of plant disease-associated Liberibacters have led to the identification of potential or putative pathogenicity and virulence factors, as well as biomarkers associated with Liberibacter–host plant interactions. The availability of specific biomarkers associated with Liberibacter–host plant interactions will aid in the development of improved, reliable diagnostic protocols for early (i.e., presymptomatic), rapid Liberibacter detection as part of disease management strategies. Since no host resistance has been found in Liberibacter-associated diseases, knowledge of specific Liberibacter genes and their products associated with pathogenicity and virulence, as well as interactions with psyllid vectors, will lead to the identification of potential targets for mitigating Liberibacter acquisition and transmission by psyllids, host plant infection, and disease development. Finally, genomics-based research will facilitate improved understanding of the complex and diverse mechanisms of Liberibacter–plant interactions.","URL":"http://link.springer.com/chapter/10.1007/978-3-642-55378-3_9","ISBN":"978-3-642-55377-6","note":"DOI: 10.1007/978-3-642-55378-3_9","language":"en","author":[{"family":"Lin","given":"Hong"},{"family":"Civerolo","given":"Edwin L."}],"editor":[{"family":"Gross","given":"Dennis C."},{"family":"Lichens-Park","given":"Ann"},{"family":"Kole","given":"Chittaranjan"}],"issued":{"date-parts":[["2014"]]},"accessed":{"date-parts":[["2016",6,10]]}}}],"schema":"https://github.com/citation-style-language/schema/raw/master/csl-citation.json"} </w:instrText>
      </w:r>
      <w:r>
        <w:rPr>
          <w:rFonts w:ascii="Times New Roman" w:hAnsi="Times New Roman" w:cs="Times New Roman"/>
          <w:sz w:val="24"/>
          <w:szCs w:val="24"/>
        </w:rPr>
        <w:fldChar w:fldCharType="separate"/>
      </w:r>
      <w:r w:rsidRPr="00BF5EBB">
        <w:rPr>
          <w:rFonts w:ascii="Times New Roman" w:hAnsi="Times New Roman" w:cs="Times New Roman"/>
          <w:sz w:val="24"/>
        </w:rPr>
        <w:t>(Lin and Civerolo 2014)</w:t>
      </w:r>
      <w:r>
        <w:rPr>
          <w:rFonts w:ascii="Times New Roman" w:hAnsi="Times New Roman" w:cs="Times New Roman"/>
          <w:sz w:val="24"/>
          <w:szCs w:val="24"/>
        </w:rPr>
        <w:fldChar w:fldCharType="end"/>
      </w:r>
      <w:r>
        <w:rPr>
          <w:rFonts w:ascii="Times New Roman" w:hAnsi="Times New Roman" w:cs="Times New Roman"/>
          <w:sz w:val="24"/>
          <w:szCs w:val="24"/>
        </w:rPr>
        <w:t xml:space="preserve">, although the possibility of inter-continental pathogen introduction deserves more attention. </w:t>
      </w:r>
    </w:p>
    <w:p w14:paraId="7712B233" w14:textId="19F25508" w:rsidR="00D17540" w:rsidRDefault="00BF5EBB" w:rsidP="00F525EA">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r>
      <w:r w:rsidR="000C7358">
        <w:rPr>
          <w:rFonts w:ascii="Times New Roman" w:hAnsi="Times New Roman" w:cs="Times New Roman"/>
          <w:sz w:val="24"/>
          <w:szCs w:val="24"/>
        </w:rPr>
        <w:t xml:space="preserve">Another possibility is that </w:t>
      </w:r>
      <w:proofErr w:type="spellStart"/>
      <w:r w:rsidR="000C7358">
        <w:rPr>
          <w:rFonts w:ascii="Times New Roman" w:hAnsi="Times New Roman" w:cs="Times New Roman"/>
          <w:sz w:val="24"/>
          <w:szCs w:val="24"/>
        </w:rPr>
        <w:t>Lso</w:t>
      </w:r>
      <w:proofErr w:type="spellEnd"/>
      <w:r w:rsidR="000C7358">
        <w:rPr>
          <w:rFonts w:ascii="Times New Roman" w:hAnsi="Times New Roman" w:cs="Times New Roman"/>
          <w:sz w:val="24"/>
          <w:szCs w:val="24"/>
        </w:rPr>
        <w:t xml:space="preserve"> has co-existed with </w:t>
      </w:r>
      <w:r w:rsidR="000C7358">
        <w:rPr>
          <w:rFonts w:ascii="Times New Roman" w:hAnsi="Times New Roman" w:cs="Times New Roman"/>
          <w:i/>
          <w:sz w:val="24"/>
          <w:szCs w:val="24"/>
        </w:rPr>
        <w:t xml:space="preserve">B. </w:t>
      </w:r>
      <w:proofErr w:type="spellStart"/>
      <w:r w:rsidR="000C7358">
        <w:rPr>
          <w:rFonts w:ascii="Times New Roman" w:hAnsi="Times New Roman" w:cs="Times New Roman"/>
          <w:i/>
          <w:sz w:val="24"/>
          <w:szCs w:val="24"/>
        </w:rPr>
        <w:t>cockerelli</w:t>
      </w:r>
      <w:proofErr w:type="spellEnd"/>
      <w:r w:rsidR="000C7358">
        <w:rPr>
          <w:rFonts w:ascii="Times New Roman" w:hAnsi="Times New Roman" w:cs="Times New Roman"/>
          <w:i/>
          <w:sz w:val="24"/>
          <w:szCs w:val="24"/>
        </w:rPr>
        <w:t xml:space="preserve"> </w:t>
      </w:r>
      <w:r w:rsidR="000C7358">
        <w:rPr>
          <w:rFonts w:ascii="Times New Roman" w:hAnsi="Times New Roman" w:cs="Times New Roman"/>
          <w:sz w:val="24"/>
          <w:szCs w:val="24"/>
        </w:rPr>
        <w:t xml:space="preserve">for a long time and has recently evolved enhanced virulence. </w:t>
      </w:r>
      <w:r>
        <w:rPr>
          <w:rFonts w:ascii="Times New Roman" w:hAnsi="Times New Roman" w:cs="Times New Roman"/>
          <w:sz w:val="24"/>
          <w:szCs w:val="24"/>
        </w:rPr>
        <w:t xml:space="preserve">In the 1920s, a new disease of potatoes was described, called Psyllid Yellows, which was associated with feeding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sidR="00D41DE1">
        <w:rPr>
          <w:rFonts w:ascii="Times New Roman" w:hAnsi="Times New Roman" w:cs="Times New Roman"/>
          <w:i/>
          <w:sz w:val="24"/>
          <w:szCs w:val="24"/>
        </w:rPr>
        <w:t xml:space="preserve"> </w:t>
      </w:r>
      <w:r w:rsidR="00D41DE1">
        <w:rPr>
          <w:rFonts w:ascii="Times New Roman" w:hAnsi="Times New Roman" w:cs="Times New Roman"/>
          <w:i/>
          <w:sz w:val="24"/>
          <w:szCs w:val="24"/>
        </w:rPr>
        <w:fldChar w:fldCharType="begin"/>
      </w:r>
      <w:r w:rsidR="00D41DE1">
        <w:rPr>
          <w:rFonts w:ascii="Times New Roman" w:hAnsi="Times New Roman" w:cs="Times New Roman"/>
          <w:i/>
          <w:sz w:val="24"/>
          <w:szCs w:val="24"/>
        </w:rPr>
        <w:instrText xml:space="preserve"> ADDIN ZOTERO_ITEM CSL_CITATION {"citationID":"qhpmcl2vs","properties":{"formattedCitation":"(Richards 1928)","plainCitation":"(Richards 1928)"},"citationItems":[{"id":22213,"uris":["http://zotero.org/users/32556/items/GBQUC8N7"],"uri":["http://zotero.org/users/32556/items/GBQUC8N7"],"itemData":{"id":22213,"type":"article-journal","title":"A new and destructive disease of the potato in Utah and its relation to the potato psylla.","container-title":"Phytopathology","page":"140–141","volume":"18","issue":"1","source":"Google Scholar","author":[{"family":"Richards","given":"B. L."}],"issued":{"date-parts":[["1928"]]}}}],"schema":"https://github.com/citation-style-language/schema/raw/master/csl-citation.json"} </w:instrText>
      </w:r>
      <w:r w:rsidR="00D41DE1">
        <w:rPr>
          <w:rFonts w:ascii="Times New Roman" w:hAnsi="Times New Roman" w:cs="Times New Roman"/>
          <w:i/>
          <w:sz w:val="24"/>
          <w:szCs w:val="24"/>
        </w:rPr>
        <w:fldChar w:fldCharType="separate"/>
      </w:r>
      <w:r w:rsidR="00D41DE1" w:rsidRPr="00D41DE1">
        <w:rPr>
          <w:rFonts w:ascii="Times New Roman" w:hAnsi="Times New Roman" w:cs="Times New Roman"/>
          <w:sz w:val="24"/>
        </w:rPr>
        <w:t>(Richards 1928)</w:t>
      </w:r>
      <w:r w:rsidR="00D41DE1">
        <w:rPr>
          <w:rFonts w:ascii="Times New Roman" w:hAnsi="Times New Roman" w:cs="Times New Roman"/>
          <w:i/>
          <w:sz w:val="24"/>
          <w:szCs w:val="24"/>
        </w:rPr>
        <w:fldChar w:fldCharType="end"/>
      </w:r>
      <w:r>
        <w:rPr>
          <w:rFonts w:ascii="Times New Roman" w:hAnsi="Times New Roman" w:cs="Times New Roman"/>
          <w:sz w:val="24"/>
          <w:szCs w:val="24"/>
        </w:rPr>
        <w:t xml:space="preserve">. </w:t>
      </w:r>
      <w:r w:rsidR="00D41DE1">
        <w:rPr>
          <w:rFonts w:ascii="Times New Roman" w:hAnsi="Times New Roman" w:cs="Times New Roman"/>
          <w:sz w:val="24"/>
          <w:szCs w:val="24"/>
        </w:rPr>
        <w:t>Through the 1930s and 1940s</w:t>
      </w:r>
      <w:r>
        <w:rPr>
          <w:rFonts w:ascii="Times New Roman" w:hAnsi="Times New Roman" w:cs="Times New Roman"/>
          <w:sz w:val="24"/>
          <w:szCs w:val="24"/>
        </w:rPr>
        <w:t xml:space="preserve">, there was significant debate whether Psyllid Yellows was caused </w:t>
      </w:r>
      <w:r>
        <w:rPr>
          <w:rFonts w:ascii="Times New Roman" w:hAnsi="Times New Roman" w:cs="Times New Roman"/>
          <w:sz w:val="24"/>
          <w:szCs w:val="24"/>
        </w:rPr>
        <w:lastRenderedPageBreak/>
        <w:t xml:space="preserve">by an infectious agent or </w:t>
      </w:r>
      <w:r w:rsidR="000C7358">
        <w:rPr>
          <w:rFonts w:ascii="Times New Roman" w:hAnsi="Times New Roman" w:cs="Times New Roman"/>
          <w:sz w:val="24"/>
          <w:szCs w:val="24"/>
        </w:rPr>
        <w:t xml:space="preserve">a </w:t>
      </w:r>
      <w:r>
        <w:rPr>
          <w:rFonts w:ascii="Times New Roman" w:hAnsi="Times New Roman" w:cs="Times New Roman"/>
          <w:sz w:val="24"/>
          <w:szCs w:val="24"/>
        </w:rPr>
        <w:t>toxin in the saliva of the psylli</w:t>
      </w:r>
      <w:r w:rsidR="00D41DE1">
        <w:rPr>
          <w:rFonts w:ascii="Times New Roman" w:hAnsi="Times New Roman" w:cs="Times New Roman"/>
          <w:sz w:val="24"/>
          <w:szCs w:val="24"/>
        </w:rPr>
        <w:t xml:space="preserve">d </w:t>
      </w:r>
      <w:r w:rsidR="00D41DE1">
        <w:rPr>
          <w:rFonts w:ascii="Times New Roman" w:hAnsi="Times New Roman" w:cs="Times New Roman"/>
          <w:sz w:val="24"/>
          <w:szCs w:val="24"/>
        </w:rPr>
        <w:fldChar w:fldCharType="begin"/>
      </w:r>
      <w:r w:rsidR="007D5DED">
        <w:rPr>
          <w:rFonts w:ascii="Times New Roman" w:hAnsi="Times New Roman" w:cs="Times New Roman"/>
          <w:sz w:val="24"/>
          <w:szCs w:val="24"/>
        </w:rPr>
        <w:instrText xml:space="preserve"> ADDIN ZOTERO_ITEM CSL_CITATION {"citationID":"hvD2ibpV","properties":{"formattedCitation":"(Ever and Crawford 1933, Pletsch 1947, Carter 1950)","plainCitation":"(Ever and Crawford 1933, Pletsch 1947, Carter 1950)"},"citationItems":[{"id":20289,"uris":["http://zotero.org/users/32556/items/UTPZTCPK"],"uri":["http://zotero.org/users/32556/items/UTPZTCPK"],"itemData":{"id":20289,"type":"article-journal","title":"Observations on the Feeding Habits of the Potato Psyllid ( Paratrioza   cockerelli Sulc) and the Pathological History of the \" Psyllid Yellows \"   which it produces.","container-title":"Journal of Economic Entomology","volume":"26","issue":"4","source":"ISI Web of Knowledge","abstract":"Investigations carried on during the past 3 years in New Mexico on the   insects affecting the production of Irish potatoes in that State have   shown that  Paratrioza cockerelli, Sulc, with the associated \" yellows   disease \" [ cf. R.A.E., A, xxi, 454], is one of the most important. It   is not easily controlled by the insecticides ordinarily employed against   sucking insects. As the exact nature of the causal agent has not been   demonstrated, experiments were conducted to determine whether any direct   relation could be found between the external symptoms of the disease and   the feeding of the nymphs on the plant tissues. Nymphs reared from eggs   on healthy potato plants failed to produce the disease.     The following is taken from the authors' abstract and conclusions:   Studies of histological sections of  P. cockerelli in feeding position   on potato foliage show the setal sheath penetrating the mesophyll into   the border parenchyma immediately surrounding the vascular bundles [ cf.   xi, 250]. Most of the feeding seems to occur in this region. It may be   concluded from the results so far obtained that the nature of the   feeding of  P. cockerelli is not such as would induce symptoms of \"   Psyllid yellows \" by wholesale destruction or mechanical plugging of the   vascular tissues. There is probably an inhibition of translocation [ cf.   xix, 688], complicated by disturbances of the photosynthetic activities   of the plant. The region of extensive feeding is so situated that   primary disturbances could be readily complicated by the injection of   some infectious principle or disturbing enzyme.","ISSN":"0022-0493","note":"CABI:19330501471","language":"Unspecified Geneva, N.Y. Geneva, N.Y.","author":[{"family":"Ever","given":"J. R."},{"family":"Crawford","given":"R. F."}],"issued":{"date-parts":[["1933"]]}}},{"id":22180,"uris":["http://zotero.org/users/32556/items/ZIJVB5BA"],"uri":["http://zotero.org/users/32556/items/ZIJVB5BA"],"itemData":{"id":22180,"type":"article-journal","title":"The potato psyllid, Paratrioza cockerelli (Sulc), its biology and control.","container-title":"Bulletin of the Montana Agricultural Experiment Station","page":"1-95","volume":"446","source":"Google Scholar","journalAbbreviation":"Bull. Mont. Agric. Exp. Stn.","author":[{"family":"Pletsch","given":"Donald James"}],"issued":{"date-parts":[["1947"]]}}},{"id":22214,"uris":["http://zotero.org/users/32556/items/NG64I4MF"],"uri":["http://zotero.org/users/32556/items/NG64I4MF"],"itemData":{"id":22214,"type":"thesis","title":"Toxicity of Paratrioza cockerelli (Sulc) to certain solanaceous plants.","publisher":"University of California Berkeley","publisher-place":"Berkeley, CA","genre":"Ph.D Dissertation","source":"Google Scholar","event-place":"Berkeley, CA","author":[{"family":"Carter","given":"R. D."}],"issued":{"date-parts":[["1950"]]}}}],"schema":"https://github.com/citation-style-language/schema/raw/master/csl-citation.json"} </w:instrText>
      </w:r>
      <w:r w:rsidR="00D41DE1">
        <w:rPr>
          <w:rFonts w:ascii="Times New Roman" w:hAnsi="Times New Roman" w:cs="Times New Roman"/>
          <w:sz w:val="24"/>
          <w:szCs w:val="24"/>
        </w:rPr>
        <w:fldChar w:fldCharType="separate"/>
      </w:r>
      <w:r w:rsidR="007D5DED" w:rsidRPr="007D5DED">
        <w:rPr>
          <w:rFonts w:ascii="Times New Roman" w:hAnsi="Times New Roman" w:cs="Times New Roman"/>
          <w:sz w:val="24"/>
        </w:rPr>
        <w:t>(Ever and Crawford 1933, Pletsch 1947, Carter 1950)</w:t>
      </w:r>
      <w:r w:rsidR="00D41DE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7358">
        <w:rPr>
          <w:rFonts w:ascii="Times New Roman" w:hAnsi="Times New Roman" w:cs="Times New Roman"/>
          <w:sz w:val="24"/>
          <w:szCs w:val="24"/>
        </w:rPr>
        <w:t xml:space="preserve">While </w:t>
      </w:r>
      <w:proofErr w:type="spellStart"/>
      <w:r w:rsidR="000C7358">
        <w:rPr>
          <w:rFonts w:ascii="Times New Roman" w:hAnsi="Times New Roman" w:cs="Times New Roman"/>
          <w:sz w:val="24"/>
          <w:szCs w:val="24"/>
        </w:rPr>
        <w:t>Lso</w:t>
      </w:r>
      <w:proofErr w:type="spellEnd"/>
      <w:r w:rsidR="000C7358">
        <w:rPr>
          <w:rFonts w:ascii="Times New Roman" w:hAnsi="Times New Roman" w:cs="Times New Roman"/>
          <w:sz w:val="24"/>
          <w:szCs w:val="24"/>
        </w:rPr>
        <w:t xml:space="preserve">-free </w:t>
      </w:r>
      <w:r w:rsidR="000C7358">
        <w:rPr>
          <w:rFonts w:ascii="Times New Roman" w:hAnsi="Times New Roman" w:cs="Times New Roman"/>
          <w:i/>
          <w:sz w:val="24"/>
          <w:szCs w:val="24"/>
        </w:rPr>
        <w:t xml:space="preserve">B. </w:t>
      </w:r>
      <w:proofErr w:type="spellStart"/>
      <w:r w:rsidR="000C7358">
        <w:rPr>
          <w:rFonts w:ascii="Times New Roman" w:hAnsi="Times New Roman" w:cs="Times New Roman"/>
          <w:i/>
          <w:sz w:val="24"/>
          <w:szCs w:val="24"/>
        </w:rPr>
        <w:t>cockerelli</w:t>
      </w:r>
      <w:proofErr w:type="spellEnd"/>
      <w:r w:rsidR="000C7358">
        <w:rPr>
          <w:rFonts w:ascii="Times New Roman" w:hAnsi="Times New Roman" w:cs="Times New Roman"/>
          <w:sz w:val="24"/>
          <w:szCs w:val="24"/>
        </w:rPr>
        <w:t xml:space="preserve"> cause disease symptoms that are distinct from those of Zebra Chip disease </w:t>
      </w:r>
      <w:r w:rsidR="000C7358">
        <w:rPr>
          <w:rFonts w:ascii="Times New Roman" w:hAnsi="Times New Roman" w:cs="Times New Roman"/>
          <w:sz w:val="24"/>
          <w:szCs w:val="24"/>
        </w:rPr>
        <w:fldChar w:fldCharType="begin"/>
      </w:r>
      <w:r w:rsidR="000C7358">
        <w:rPr>
          <w:rFonts w:ascii="Times New Roman" w:hAnsi="Times New Roman" w:cs="Times New Roman"/>
          <w:sz w:val="24"/>
          <w:szCs w:val="24"/>
        </w:rPr>
        <w:instrText xml:space="preserve"> ADDIN ZOTERO_ITEM CSL_CITATION {"citationID":"8v75747ge","properties":{"formattedCitation":"(Sengoda et al. 2009)","plainCitation":"(Sengoda et al. 2009)"},"citationItems":[{"id":22157,"uris":["http://zotero.org/users/32556/items/84H54U9J"],"uri":["http://zotero.org/users/32556/items/84H54U9J"],"itemData":{"id":22157,"type":"article-journal","title":"Phenotypic and Etiological Differences Between Psyllid Yellows and Zebra Chip Diseases of Potato","container-title":"American Journal of Potato Research","page":"41-49","volume":"87","issue":"1","source":"link.springer.com","abstract":"Both potato psyllid yellows and zebra chip (ZC) potato diseases are associated with the potato psyllid, Bactericera cockerelli (Sulc). Aboveground plant symptoms of both diseases are similar but there is a difference in symptoms in potato tubers. ZC has recently been associated with a new species of the bacterium liberibacter, ‘Candidatus Liberibacter solanacearum’, also known as ‘Ca. Liberibacter psyllaurous’. Mechanisms by which the potato psyllid might cause either ZC or potato psyllid yellows symptoms are not understood. Insect transmission studies were conducted to demonstrate psyllid vectoring of both diseases and to compare symptoms and development of the two diseases. Potato plants were exposed to both liberibacter-free and liberibacter-carrying potato psyllids and later evaluated for plant and tuber symptoms. These plants and tubers were then tested for liberibacter by polymerase chain reaction (PCR). In addition, potato plants exhibiting severe psyllid yellows/ZC-like symptoms were collected from a commercial potato field heavily infested with the potato psyllid and tested for liberibacter. PCR detected ‘Ca. Liberibacter solanacearum’ in ZC symptomatic plants and tubers resulting from exposure to liberibacter-carrying psyllids. Despite development of foliar symptoms that resemble those of ZC in plants exposed to liberibacter-free psyllids, no liberibacter was detected in these plants with psyllid yellows. Moreover, tubers from these plants with psyllid yellows did not exhibit any symptoms of ZC infection and tested negative for the bacterium. No liberibacter was detected in plants or tubers collected from the psyllid-infested potato field, suggesting that the observed symptoms were due to psyllid yellows. Furthermore, potato plants that were infected with liberibacter died sooner than plants that were infected with psyllid yellows. Although an association between liberibacter and ZC has been established, no pathogen is yet associated with potato psyllid yellows and mechanisms by which psyllid yellows symptoms are induced by the potato psyllid remain unclear.","DOI":"10.1007/s12230-009-9115-x","ISSN":"1099-209X, 1874-9380","journalAbbreviation":"Am. J. Pot Res","language":"en","author":[{"family":"Sengoda","given":"Venkatesan G."},{"family":"Munyaneza","given":"Joseph E."},{"family":"Crosslin","given":"James M."},{"family":"Buchman","given":"Jeremy L."},{"family":"Pappu","given":"Hanu R."}],"issued":{"date-parts":[["2009",10,15]]}}}],"schema":"https://github.com/citation-style-language/schema/raw/master/csl-citation.json"} </w:instrText>
      </w:r>
      <w:r w:rsidR="000C7358">
        <w:rPr>
          <w:rFonts w:ascii="Times New Roman" w:hAnsi="Times New Roman" w:cs="Times New Roman"/>
          <w:sz w:val="24"/>
          <w:szCs w:val="24"/>
        </w:rPr>
        <w:fldChar w:fldCharType="separate"/>
      </w:r>
      <w:r w:rsidR="000C7358" w:rsidRPr="000C7358">
        <w:rPr>
          <w:rFonts w:ascii="Times New Roman" w:hAnsi="Times New Roman" w:cs="Times New Roman"/>
          <w:sz w:val="24"/>
        </w:rPr>
        <w:t>(Sengoda et al. 2009)</w:t>
      </w:r>
      <w:r w:rsidR="000C7358">
        <w:rPr>
          <w:rFonts w:ascii="Times New Roman" w:hAnsi="Times New Roman" w:cs="Times New Roman"/>
          <w:sz w:val="24"/>
          <w:szCs w:val="24"/>
        </w:rPr>
        <w:fldChar w:fldCharType="end"/>
      </w:r>
      <w:r w:rsidR="000C7358">
        <w:rPr>
          <w:rFonts w:ascii="Times New Roman" w:hAnsi="Times New Roman" w:cs="Times New Roman"/>
          <w:sz w:val="24"/>
          <w:szCs w:val="24"/>
        </w:rPr>
        <w:t xml:space="preserve">, Psyllid Yellows and Zebra Chip disease symptoms in foliage and tubers </w:t>
      </w:r>
      <w:r w:rsidR="00093B2A">
        <w:rPr>
          <w:rFonts w:ascii="Times New Roman" w:hAnsi="Times New Roman" w:cs="Times New Roman"/>
          <w:sz w:val="24"/>
          <w:szCs w:val="24"/>
        </w:rPr>
        <w:t>are</w:t>
      </w:r>
      <w:r w:rsidR="000C7358">
        <w:rPr>
          <w:rFonts w:ascii="Times New Roman" w:hAnsi="Times New Roman" w:cs="Times New Roman"/>
          <w:sz w:val="24"/>
          <w:szCs w:val="24"/>
        </w:rPr>
        <w:t xml:space="preserve"> quite similar </w:t>
      </w:r>
      <w:r w:rsidR="000C7358">
        <w:rPr>
          <w:rFonts w:ascii="Times New Roman" w:hAnsi="Times New Roman" w:cs="Times New Roman"/>
          <w:sz w:val="24"/>
          <w:szCs w:val="24"/>
        </w:rPr>
        <w:fldChar w:fldCharType="begin"/>
      </w:r>
      <w:r w:rsidR="000C7358">
        <w:rPr>
          <w:rFonts w:ascii="Times New Roman" w:hAnsi="Times New Roman" w:cs="Times New Roman"/>
          <w:sz w:val="24"/>
          <w:szCs w:val="24"/>
        </w:rPr>
        <w:instrText xml:space="preserve"> ADDIN ZOTERO_ITEM CSL_CITATION {"citationID":"c7ccUJJj","properties":{"formattedCitation":"(Munyaneza et al. 2007, Sengoda et al. 2009)","plainCitation":"(Munyaneza et al. 2007, Sengoda et al. 2009)"},"citationItems":[{"id":21229,"uris":["http://zotero.org/users/32556/items/U7E4UBTQ"],"uri":["http://zotero.org/users/32556/items/U7E4UBTQ"],"itemData":{"id":21229,"type":"article-journal","title":"Association of Bactericera cockerelli (Homoptera : Psyllidae) with “zebra chip,” a new potato disease in southwestern United States and Mexico","container-title":"JOURNAL OF ECONOMIC ENTOMOLOGY","page":"656-663","volume":"100","issue":"3","abstract":"A new defect of potato, Solanum tuberosum L., “zebra chip,” so named for the characteristic symptoms that develop in fried chips from infected potato tubers, has recently been documented in several southwestern states of the United States, in Mexico, and in Central America. This defect is causing millions of dollars in losses to both potato producers and processors. Zebra chip plant symptoms resemble those caused by potato purple top and psyllid yellows diseases. Experiments were conducted to elucidate the association between the psyllid Bactericera cockerelli (Sulc) (Homoptera: Psyllidae) and zebra chip by exposing clean potato plants to this insect under greenhouse and field conditions. Potato plants and tubers exhibiting zebra chip symptoms were tested for phytoplasmas by polymerase chain reaction. Potato psyllids collected from infected potato fields also were tested. Results indicated that there was an association between the potato psyllid and zebra chip. Plants exposed to psyllids in the greenhouse and field developed zebra chip. In the greenhouse, 25.8 and 59.2% of tubers exhibited zebra chip symptoms in the raw tubers and fried chips, respectively. In the field, 15 and 57% of tubers showed symptoms in raw tubers and chips, respectively. No zebra chip was observed in tubers from plants that had not been exposed to psyllids, either in the greenhouse or field. No phytoplasmas were detected from potato plants or tubers with zebra chip symptoms, suggesting that these pathogens are not involved in zebra chip. Of the 47 samples of potato psyllids tested, only two tested positive for the Columbia Basin potato purple top phytoplasma.","DOI":"10.1603/0022-0493(2007)100[656:AOBCHP]2.0.CO;2","ISSN":"0022-0493","author":[{"family":"Munyaneza","given":"J. E."},{"family":"Crosslin","given":"J. M."},{"family":"Upton","given":"J. E."}],"issued":{"date-parts":[["2007",6]]}}},{"id":22157,"uris":["http://zotero.org/users/32556/items/84H54U9J"],"uri":["http://zotero.org/users/32556/items/84H54U9J"],"itemData":{"id":22157,"type":"article-journal","title":"Phenotypic and Etiological Differences Between Psyllid Yellows and Zebra Chip Diseases of Potato","container-title":"American Journal of Potato Research","page":"41-49","volume":"87","issue":"1","source":"link.springer.com","abstract":"Both potato psyllid yellows and zebra chip (ZC) potato diseases are associated with the potato psyllid, Bactericera cockerelli (Sulc). Aboveground plant symptoms of both diseases are similar but there is a difference in symptoms in potato tubers. ZC has recently been associated with a new species of the bacterium liberibacter, ‘Candidatus Liberibacter solanacearum’, also known as ‘Ca. Liberibacter psyllaurous’. Mechanisms by which the potato psyllid might cause either ZC or potato psyllid yellows symptoms are not understood. Insect transmission studies were conducted to demonstrate psyllid vectoring of both diseases and to compare symptoms and development of the two diseases. Potato plants were exposed to both liberibacter-free and liberibacter-carrying potato psyllids and later evaluated for plant and tuber symptoms. These plants and tubers were then tested for liberibacter by polymerase chain reaction (PCR). In addition, potato plants exhibiting severe psyllid yellows/ZC-like symptoms were collected from a commercial potato field heavily infested with the potato psyllid and tested for liberibacter. PCR detected ‘Ca. Liberibacter solanacearum’ in ZC symptomatic plants and tubers resulting from exposure to liberibacter-carrying psyllids. Despite development of foliar symptoms that resemble those of ZC in plants exposed to liberibacter-free psyllids, no liberibacter was detected in these plants with psyllid yellows. Moreover, tubers from these plants with psyllid yellows did not exhibit any symptoms of ZC infection and tested negative for the bacterium. No liberibacter was detected in plants or tubers collected from the psyllid-infested potato field, suggesting that the observed symptoms were due to psyllid yellows. Furthermore, potato plants that were infected with liberibacter died sooner than plants that were infected with psyllid yellows. Although an association between liberibacter and ZC has been established, no pathogen is yet associated with potato psyllid yellows and mechanisms by which psyllid yellows symptoms are induced by the potato psyllid remain unclear.","DOI":"10.1007/s12230-009-9115-x","ISSN":"1099-209X, 1874-9380","journalAbbreviation":"Am. J. Pot Res","language":"en","author":[{"family":"Sengoda","given":"Venkatesan G."},{"family":"Munyaneza","given":"Joseph E."},{"family":"Crosslin","given":"James M."},{"family":"Buchman","given":"Jeremy L."},{"family":"Pappu","given":"Hanu R."}],"issued":{"date-parts":[["2009",10,15]]}}}],"schema":"https://github.com/citation-style-language/schema/raw/master/csl-citation.json"} </w:instrText>
      </w:r>
      <w:r w:rsidR="000C7358">
        <w:rPr>
          <w:rFonts w:ascii="Times New Roman" w:hAnsi="Times New Roman" w:cs="Times New Roman"/>
          <w:sz w:val="24"/>
          <w:szCs w:val="24"/>
        </w:rPr>
        <w:fldChar w:fldCharType="separate"/>
      </w:r>
      <w:r w:rsidR="000C7358" w:rsidRPr="000C7358">
        <w:rPr>
          <w:rFonts w:ascii="Times New Roman" w:hAnsi="Times New Roman" w:cs="Times New Roman"/>
          <w:sz w:val="24"/>
        </w:rPr>
        <w:t>(Munyaneza et al. 2007, Sengoda et al. 2009)</w:t>
      </w:r>
      <w:r w:rsidR="000C7358">
        <w:rPr>
          <w:rFonts w:ascii="Times New Roman" w:hAnsi="Times New Roman" w:cs="Times New Roman"/>
          <w:sz w:val="24"/>
          <w:szCs w:val="24"/>
        </w:rPr>
        <w:fldChar w:fldCharType="end"/>
      </w:r>
      <w:r w:rsidR="000C7358">
        <w:rPr>
          <w:rFonts w:ascii="Times New Roman" w:hAnsi="Times New Roman" w:cs="Times New Roman"/>
          <w:sz w:val="24"/>
          <w:szCs w:val="24"/>
        </w:rPr>
        <w:t xml:space="preserve">. Given </w:t>
      </w:r>
      <w:r>
        <w:rPr>
          <w:rFonts w:ascii="Times New Roman" w:hAnsi="Times New Roman" w:cs="Times New Roman"/>
          <w:sz w:val="24"/>
          <w:szCs w:val="24"/>
        </w:rPr>
        <w:t xml:space="preserve">that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unculturable</w:t>
      </w:r>
      <w:proofErr w:type="spellEnd"/>
      <w:r>
        <w:rPr>
          <w:rFonts w:ascii="Times New Roman" w:hAnsi="Times New Roman" w:cs="Times New Roman"/>
          <w:sz w:val="24"/>
          <w:szCs w:val="24"/>
        </w:rPr>
        <w:t xml:space="preserve"> </w:t>
      </w:r>
      <w:r w:rsidR="007D5DED">
        <w:rPr>
          <w:rFonts w:ascii="Times New Roman" w:hAnsi="Times New Roman" w:cs="Times New Roman"/>
          <w:sz w:val="24"/>
          <w:szCs w:val="24"/>
        </w:rPr>
        <w:fldChar w:fldCharType="begin"/>
      </w:r>
      <w:r w:rsidR="007D5DED">
        <w:rPr>
          <w:rFonts w:ascii="Times New Roman" w:hAnsi="Times New Roman" w:cs="Times New Roman"/>
          <w:sz w:val="24"/>
          <w:szCs w:val="24"/>
        </w:rPr>
        <w:instrText xml:space="preserve"> ADDIN ZOTERO_ITEM CSL_CITATION {"citationID":"24e7t6e156","properties":{"formattedCitation":"(Lin and Gudmestad 2013)","plainCitation":"(Lin and Gudmestad 2013)"},"citationItems":[{"id":20562,"uris":["http://zotero.org/users/32556/items/PRPBB9M2"],"uri":["http://zotero.org/users/32556/items/PRPBB9M2"],"itemData":{"id":20562,"type":"article-journal","title":"Aspects of Pathogen Genomics, Diversity, Epidemiology, Vector Dynamics, and Disease Management for a Newly Emerged Disease of Potato: Zebra Chip","container-title":"Phytopathology","page":"524-537","volume":"103","issue":"6","source":"CrossRef","DOI":"10.1094/PHYTO-09-12-0238-RVW","ISSN":"0031-949X","shortTitle":"Aspects of Pathogen Genomics, Diversity, Epidemiology, Vector Dynamics, and Disease Management for a Newly Emerged Disease of Potato","author":[{"family":"Lin","given":"Hong"},{"family":"Gudmestad","given":"Neil C."}],"issued":{"date-parts":[["2013",6]]}}}],"schema":"https://github.com/citation-style-language/schema/raw/master/csl-citation.json"} </w:instrText>
      </w:r>
      <w:r w:rsidR="007D5DED">
        <w:rPr>
          <w:rFonts w:ascii="Times New Roman" w:hAnsi="Times New Roman" w:cs="Times New Roman"/>
          <w:sz w:val="24"/>
          <w:szCs w:val="24"/>
        </w:rPr>
        <w:fldChar w:fldCharType="separate"/>
      </w:r>
      <w:r w:rsidR="007D5DED" w:rsidRPr="007D5DED">
        <w:rPr>
          <w:rFonts w:ascii="Times New Roman" w:hAnsi="Times New Roman" w:cs="Times New Roman"/>
          <w:sz w:val="24"/>
        </w:rPr>
        <w:t>(Lin and Gudmestad 2013)</w:t>
      </w:r>
      <w:r w:rsidR="007D5DED">
        <w:rPr>
          <w:rFonts w:ascii="Times New Roman" w:hAnsi="Times New Roman" w:cs="Times New Roman"/>
          <w:sz w:val="24"/>
          <w:szCs w:val="24"/>
        </w:rPr>
        <w:fldChar w:fldCharType="end"/>
      </w:r>
      <w:r w:rsidR="007D5DED">
        <w:rPr>
          <w:rFonts w:ascii="Times New Roman" w:hAnsi="Times New Roman" w:cs="Times New Roman"/>
          <w:sz w:val="24"/>
          <w:szCs w:val="24"/>
        </w:rPr>
        <w:t xml:space="preserve"> </w:t>
      </w:r>
      <w:r w:rsidR="000C7358">
        <w:rPr>
          <w:rFonts w:ascii="Times New Roman" w:hAnsi="Times New Roman" w:cs="Times New Roman"/>
          <w:sz w:val="24"/>
          <w:szCs w:val="24"/>
        </w:rPr>
        <w:t xml:space="preserve">and the conflicting early evidence about the cause of Psyllid Yellows, early reports </w:t>
      </w:r>
      <w:r w:rsidR="00D17540">
        <w:rPr>
          <w:rFonts w:ascii="Times New Roman" w:hAnsi="Times New Roman" w:cs="Times New Roman"/>
          <w:sz w:val="24"/>
          <w:szCs w:val="24"/>
        </w:rPr>
        <w:t>may</w:t>
      </w:r>
      <w:r w:rsidR="000C7358">
        <w:rPr>
          <w:rFonts w:ascii="Times New Roman" w:hAnsi="Times New Roman" w:cs="Times New Roman"/>
          <w:sz w:val="24"/>
          <w:szCs w:val="24"/>
        </w:rPr>
        <w:t xml:space="preserve"> have been documenting a combination of disease caused by psyllid salivary to</w:t>
      </w:r>
      <w:r w:rsidR="00D17540">
        <w:rPr>
          <w:rFonts w:ascii="Times New Roman" w:hAnsi="Times New Roman" w:cs="Times New Roman"/>
          <w:sz w:val="24"/>
          <w:szCs w:val="24"/>
        </w:rPr>
        <w:t xml:space="preserve">xins and </w:t>
      </w:r>
      <w:proofErr w:type="spellStart"/>
      <w:r w:rsidR="00D17540">
        <w:rPr>
          <w:rFonts w:ascii="Times New Roman" w:hAnsi="Times New Roman" w:cs="Times New Roman"/>
          <w:sz w:val="24"/>
          <w:szCs w:val="24"/>
        </w:rPr>
        <w:t>Lso</w:t>
      </w:r>
      <w:proofErr w:type="spellEnd"/>
      <w:r w:rsidR="00D17540">
        <w:rPr>
          <w:rFonts w:ascii="Times New Roman" w:hAnsi="Times New Roman" w:cs="Times New Roman"/>
          <w:sz w:val="24"/>
          <w:szCs w:val="24"/>
        </w:rPr>
        <w:t xml:space="preserve"> infections. Regard</w:t>
      </w:r>
      <w:r w:rsidR="000C7358">
        <w:rPr>
          <w:rFonts w:ascii="Times New Roman" w:hAnsi="Times New Roman" w:cs="Times New Roman"/>
          <w:sz w:val="24"/>
          <w:szCs w:val="24"/>
        </w:rPr>
        <w:t xml:space="preserve">less, </w:t>
      </w:r>
      <w:r w:rsidR="00925A66">
        <w:rPr>
          <w:rFonts w:ascii="Times New Roman" w:hAnsi="Times New Roman" w:cs="Times New Roman"/>
          <w:sz w:val="24"/>
          <w:szCs w:val="24"/>
        </w:rPr>
        <w:t xml:space="preserve">this hypothesis could at most only partially </w:t>
      </w:r>
      <w:r>
        <w:rPr>
          <w:rFonts w:ascii="Times New Roman" w:hAnsi="Times New Roman" w:cs="Times New Roman"/>
          <w:sz w:val="24"/>
          <w:szCs w:val="24"/>
        </w:rPr>
        <w:t>explain</w:t>
      </w:r>
      <w:r w:rsidR="00925A66">
        <w:rPr>
          <w:rFonts w:ascii="Times New Roman" w:hAnsi="Times New Roman" w:cs="Times New Roman"/>
          <w:sz w:val="24"/>
          <w:szCs w:val="24"/>
        </w:rPr>
        <w:t xml:space="preserve"> the</w:t>
      </w:r>
      <w:r>
        <w:rPr>
          <w:rFonts w:ascii="Times New Roman" w:hAnsi="Times New Roman" w:cs="Times New Roman"/>
          <w:sz w:val="24"/>
          <w:szCs w:val="24"/>
        </w:rPr>
        <w:t xml:space="preserve"> recent (re-)emergence</w:t>
      </w:r>
      <w:r w:rsidR="000C7358">
        <w:rPr>
          <w:rFonts w:ascii="Times New Roman" w:hAnsi="Times New Roman" w:cs="Times New Roman"/>
          <w:sz w:val="24"/>
          <w:szCs w:val="24"/>
        </w:rPr>
        <w:t xml:space="preserve"> of </w:t>
      </w:r>
      <w:proofErr w:type="spellStart"/>
      <w:r w:rsidR="000C7358">
        <w:rPr>
          <w:rFonts w:ascii="Times New Roman" w:hAnsi="Times New Roman" w:cs="Times New Roman"/>
          <w:sz w:val="24"/>
          <w:szCs w:val="24"/>
        </w:rPr>
        <w:t>Lso</w:t>
      </w:r>
      <w:proofErr w:type="spellEnd"/>
      <w:r w:rsidR="00DE2D4B">
        <w:rPr>
          <w:rFonts w:ascii="Times New Roman" w:hAnsi="Times New Roman" w:cs="Times New Roman"/>
          <w:sz w:val="24"/>
          <w:szCs w:val="24"/>
        </w:rPr>
        <w:t>.</w:t>
      </w:r>
      <w:r w:rsidR="00093B2A">
        <w:rPr>
          <w:rFonts w:ascii="Times New Roman" w:hAnsi="Times New Roman" w:cs="Times New Roman"/>
          <w:sz w:val="24"/>
          <w:szCs w:val="24"/>
        </w:rPr>
        <w:t xml:space="preserve"> Importantly, none of these possible causes are mutually exclusive to the leading hypothesis of </w:t>
      </w:r>
      <w:r w:rsidR="00093B2A">
        <w:rPr>
          <w:rFonts w:ascii="Times New Roman" w:hAnsi="Times New Roman" w:cs="Times New Roman"/>
          <w:i/>
          <w:sz w:val="24"/>
          <w:szCs w:val="24"/>
        </w:rPr>
        <w:t xml:space="preserve">B. </w:t>
      </w:r>
      <w:proofErr w:type="spellStart"/>
      <w:r w:rsidR="00093B2A">
        <w:rPr>
          <w:rFonts w:ascii="Times New Roman" w:hAnsi="Times New Roman" w:cs="Times New Roman"/>
          <w:i/>
          <w:sz w:val="24"/>
          <w:szCs w:val="24"/>
        </w:rPr>
        <w:t>cockerelli</w:t>
      </w:r>
      <w:proofErr w:type="spellEnd"/>
      <w:r w:rsidR="00093B2A">
        <w:rPr>
          <w:rFonts w:ascii="Times New Roman" w:hAnsi="Times New Roman" w:cs="Times New Roman"/>
          <w:sz w:val="24"/>
          <w:szCs w:val="24"/>
        </w:rPr>
        <w:t xml:space="preserve"> population change. Rather, multiple factors may be contributing to Zebra Chip emergence and may differ in relative importance in different epidemic areas. </w:t>
      </w:r>
    </w:p>
    <w:p w14:paraId="56886798" w14:textId="04C1A990" w:rsidR="00056208" w:rsidRDefault="00925A66" w:rsidP="00BF5EBB">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 xml:space="preserve">While we found no conclusive evidence that climate change in California explains outbreaks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and the emergence of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our test did not falsify the hypothesis either. More work will be needed to explore the possible linkages more fully. </w:t>
      </w:r>
      <w:r w:rsidR="00DE0439">
        <w:rPr>
          <w:rFonts w:ascii="Times New Roman" w:hAnsi="Times New Roman" w:cs="Times New Roman"/>
          <w:sz w:val="24"/>
          <w:szCs w:val="24"/>
        </w:rPr>
        <w:t>More broadly, t</w:t>
      </w:r>
      <w:r>
        <w:rPr>
          <w:rFonts w:ascii="Times New Roman" w:hAnsi="Times New Roman" w:cs="Times New Roman"/>
          <w:sz w:val="24"/>
          <w:szCs w:val="24"/>
        </w:rPr>
        <w:t xml:space="preserve">he potential that climate change could </w:t>
      </w:r>
      <w:r w:rsidR="00DE0439">
        <w:rPr>
          <w:rFonts w:ascii="Times New Roman" w:hAnsi="Times New Roman" w:cs="Times New Roman"/>
          <w:sz w:val="24"/>
          <w:szCs w:val="24"/>
        </w:rPr>
        <w:t>reduce agricultural sustainability through</w:t>
      </w:r>
      <w:r>
        <w:rPr>
          <w:rFonts w:ascii="Times New Roman" w:hAnsi="Times New Roman" w:cs="Times New Roman"/>
          <w:sz w:val="24"/>
          <w:szCs w:val="24"/>
        </w:rPr>
        <w:t xml:space="preserve"> pests and disease outbreaks</w:t>
      </w:r>
      <w:r w:rsidR="00DE0439">
        <w:rPr>
          <w:rFonts w:ascii="Times New Roman" w:hAnsi="Times New Roman" w:cs="Times New Roman"/>
          <w:sz w:val="24"/>
          <w:szCs w:val="24"/>
        </w:rPr>
        <w:t xml:space="preserve">—and any resulting increases in pesticide use—has become an increasing concern for growers, extension agents, scholars, and other stakeholders. Anthropogenic climate change could induce pest or disease outbreaks through a multitude of pathways </w:t>
      </w:r>
      <w:r w:rsidR="00DE0439">
        <w:rPr>
          <w:rFonts w:ascii="Times New Roman" w:hAnsi="Times New Roman" w:cs="Times New Roman"/>
          <w:sz w:val="24"/>
          <w:szCs w:val="24"/>
        </w:rPr>
        <w:fldChar w:fldCharType="begin"/>
      </w:r>
      <w:r w:rsidR="00DE0439">
        <w:rPr>
          <w:rFonts w:ascii="Times New Roman" w:hAnsi="Times New Roman" w:cs="Times New Roman"/>
          <w:sz w:val="24"/>
          <w:szCs w:val="24"/>
        </w:rPr>
        <w:instrText xml:space="preserve"> ADDIN ZOTERO_ITEM CSL_CITATION {"citationID":"11ep0vf0pf","properties":{"formattedCitation":"(Garrett et al. 2006, Chakraborty 2013)","plainCitation":"(Garrett et al. 2006, Chakraborty 2013)"},"citationItems":[{"id":505,"uris":["http://zotero.org/users/32556/items/6ZTBD4K7"],"uri":["http://zotero.org/users/32556/items/6ZTBD4K7"],"itemData":{"id":505,"type":"article-journal","title":"Climate change effects on plant disease: genomes to ecosystems","container-title":"Annu. Rev. Phytopathol.","page":"489–509","volume":"44","source":"Google Scholar","shortTitle":"Climate change effects on plant disease","author":[{"family":"Garrett","given":"K. A."},{"family":"Dendy","given":"S. P."},{"family":"Frank","given":"E. E."},{"family":"Rouse","given":"M. N."},{"family":"Travers","given":"S. E."}],"issued":{"date-parts":[["2006"]]}}},{"id":21957,"uris":["http://zotero.org/users/32556/items/3U2SEUCZ"],"uri":["http://zotero.org/users/32556/items/3U2SEUCZ"],"itemData":{"id":21957,"type":"article-journal","title":"Migrate or evolve: options for plant pathogens under climate change","container-title":"Global Change Biology","page":"1985–2000","volume":"19","issue":"7","source":"Wiley Online Library","abstract":"Findings on climate change influence on plant pathogens are often inconsistent and context dependent. Knowledge of pathogens affecting agricultural crops and natural plant communities remains fragmented along disciplinary lines. By broadening the perspective beyond agriculture, this review integrates cross-disciplinary knowledge to show that at scales relevant to climate change, accelerated evolution and changing geographic distribution will be the main implications for pathogens. New races may evolve rapidly under elevated temperature and CO2, as evolutionary forces act on massive pathogen populations boosted by a combination of increased fecundity and infection cycles under favourable microclimate within enlarged canopy. Changing geographic distribution will bring together diverse lineages/genotypes that do not share common ecological niche, potentially increasing pathogen diversity. However, the uncertainty of model predictions and a lack of synthesis of fragmented knowledge remain as major deficiencies in knowledge. The review contends that the failure to consider scale and human intervention through new technology are major sources of uncertainty. Recognizing that improved biophysical models alone will not reduce uncertainty, it proposes a generic framework to increase focus and outlines ways to integrate biophysical elements and technology change with human intervention scenarios to minimize uncertainty. To synthesize knowledge of pathogen biology and life history, the review borrows the concept of ‘fitness’ from population biology as a comprehensive measure of pathogen strengths and vulnerabilities, and explores the implications of pathogen mode of nutrition to fitness and its interactions with plants suffering chronic abiotic stress under climate change. Current and future disease management options can then be judged for their ability to impair pathogenic and saprophytic fitness. The review pinpoints improving confidence in model prediction by minimizing uncertainty, developing management strategies to reduce overall pathogen fitness, and finding new sources of data to trawl for climate signatures on pathogens as important challenges for future research.","DOI":"10.1111/gcb.12205","ISSN":"1365-2486","shortTitle":"Migrate or evolve","language":"en","author":[{"family":"Chakraborty","given":"Sukumar"}],"issued":{"date-parts":[["2013"]]}}}],"schema":"https://github.com/citation-style-language/schema/raw/master/csl-citation.json"} </w:instrText>
      </w:r>
      <w:r w:rsidR="00DE0439">
        <w:rPr>
          <w:rFonts w:ascii="Times New Roman" w:hAnsi="Times New Roman" w:cs="Times New Roman"/>
          <w:sz w:val="24"/>
          <w:szCs w:val="24"/>
        </w:rPr>
        <w:fldChar w:fldCharType="separate"/>
      </w:r>
      <w:r w:rsidR="00DE0439" w:rsidRPr="00DE0439">
        <w:rPr>
          <w:rFonts w:ascii="Times New Roman" w:hAnsi="Times New Roman" w:cs="Times New Roman"/>
          <w:sz w:val="24"/>
        </w:rPr>
        <w:t>(Garrett et al. 2006, Chakraborty 2013)</w:t>
      </w:r>
      <w:r w:rsidR="00DE0439">
        <w:rPr>
          <w:rFonts w:ascii="Times New Roman" w:hAnsi="Times New Roman" w:cs="Times New Roman"/>
          <w:sz w:val="24"/>
          <w:szCs w:val="24"/>
        </w:rPr>
        <w:fldChar w:fldCharType="end"/>
      </w:r>
      <w:r w:rsidR="00DE0439">
        <w:rPr>
          <w:rFonts w:ascii="Times New Roman" w:hAnsi="Times New Roman" w:cs="Times New Roman"/>
          <w:sz w:val="24"/>
          <w:szCs w:val="24"/>
        </w:rPr>
        <w:t>. As with ecological risk</w:t>
      </w:r>
      <w:r w:rsidR="00CE32D5">
        <w:rPr>
          <w:rFonts w:ascii="Times New Roman" w:hAnsi="Times New Roman" w:cs="Times New Roman"/>
          <w:sz w:val="24"/>
          <w:szCs w:val="24"/>
        </w:rPr>
        <w:t xml:space="preserve"> assessment of other stressors—</w:t>
      </w:r>
      <w:r w:rsidR="00DE0439">
        <w:rPr>
          <w:rFonts w:ascii="Times New Roman" w:hAnsi="Times New Roman" w:cs="Times New Roman"/>
          <w:sz w:val="24"/>
          <w:szCs w:val="24"/>
        </w:rPr>
        <w:t>such as those from pollutants, invasive species, or genetically modified organisms</w:t>
      </w:r>
      <w:r w:rsidR="00CE32D5">
        <w:rPr>
          <w:rFonts w:ascii="Times New Roman" w:hAnsi="Times New Roman" w:cs="Times New Roman"/>
          <w:sz w:val="24"/>
          <w:szCs w:val="24"/>
        </w:rPr>
        <w:t>—</w:t>
      </w:r>
      <w:r w:rsidR="00DE0439">
        <w:rPr>
          <w:rFonts w:ascii="Times New Roman" w:hAnsi="Times New Roman" w:cs="Times New Roman"/>
          <w:sz w:val="24"/>
          <w:szCs w:val="24"/>
        </w:rPr>
        <w:t>a key challenge in the analysis of outbreak risks from climate change remains to identify which pest or pathogen species are most likely to become more problematic</w:t>
      </w:r>
      <w:r w:rsidR="00CE32D5">
        <w:rPr>
          <w:rFonts w:ascii="Times New Roman" w:hAnsi="Times New Roman" w:cs="Times New Roman"/>
          <w:sz w:val="24"/>
          <w:szCs w:val="24"/>
        </w:rPr>
        <w:t xml:space="preserve"> </w:t>
      </w:r>
      <w:r w:rsidR="00CE32D5">
        <w:rPr>
          <w:rFonts w:ascii="Times New Roman" w:hAnsi="Times New Roman" w:cs="Times New Roman"/>
          <w:sz w:val="24"/>
          <w:szCs w:val="24"/>
        </w:rPr>
        <w:fldChar w:fldCharType="begin"/>
      </w:r>
      <w:r w:rsidR="00CE32D5">
        <w:rPr>
          <w:rFonts w:ascii="Times New Roman" w:hAnsi="Times New Roman" w:cs="Times New Roman"/>
          <w:sz w:val="24"/>
          <w:szCs w:val="24"/>
        </w:rPr>
        <w:instrText xml:space="preserve"> ADDIN ZOTERO_ITEM CSL_CITATION {"citationID":"1nvtkftmcr","properties":{"formattedCitation":"([USEPA] U.S. Environmental Protection Agency 1998)","plainCitation":"([USEPA] U.S. Environmental Protection Agency 1998)"},"citationItems":[{"id":19643,"uris":["http://zotero.org/users/32556/items/CBC9V9KP"],"uri":["http://zotero.org/users/32556/items/CBC9V9KP"],"itemData":{"id":19643,"type":"report","title":"Guidelines for Ecological Risk Assessment","publisher":"U.S. Environmental Protection Agency","publisher-place":"Washington, D.C.","event-place":"Washington, D.C.","URL":"oaspub.epa.gov/eims/eimscomm.getfile?p_download_id=36512","note":"Report","author":[{"family":"[USEPA] U.S. Environmental Protection Agency","given":""}],"issued":{"date-parts":[["1998"]]}}}],"schema":"https://github.com/citation-style-language/schema/raw/master/csl-citation.json"} </w:instrText>
      </w:r>
      <w:r w:rsidR="00CE32D5">
        <w:rPr>
          <w:rFonts w:ascii="Times New Roman" w:hAnsi="Times New Roman" w:cs="Times New Roman"/>
          <w:sz w:val="24"/>
          <w:szCs w:val="24"/>
        </w:rPr>
        <w:fldChar w:fldCharType="separate"/>
      </w:r>
      <w:r w:rsidR="00CE32D5">
        <w:rPr>
          <w:rFonts w:ascii="Times New Roman" w:hAnsi="Times New Roman" w:cs="Times New Roman"/>
          <w:sz w:val="24"/>
        </w:rPr>
        <w:t>(</w:t>
      </w:r>
      <w:r w:rsidR="00CE32D5" w:rsidRPr="00CE32D5">
        <w:rPr>
          <w:rFonts w:ascii="Times New Roman" w:hAnsi="Times New Roman" w:cs="Times New Roman"/>
          <w:sz w:val="24"/>
        </w:rPr>
        <w:t>USEPA 1998)</w:t>
      </w:r>
      <w:r w:rsidR="00CE32D5">
        <w:rPr>
          <w:rFonts w:ascii="Times New Roman" w:hAnsi="Times New Roman" w:cs="Times New Roman"/>
          <w:sz w:val="24"/>
          <w:szCs w:val="24"/>
        </w:rPr>
        <w:fldChar w:fldCharType="end"/>
      </w:r>
      <w:r w:rsidR="00DE0439">
        <w:rPr>
          <w:rFonts w:ascii="Times New Roman" w:hAnsi="Times New Roman" w:cs="Times New Roman"/>
          <w:sz w:val="24"/>
          <w:szCs w:val="24"/>
        </w:rPr>
        <w:t xml:space="preserve">. As a first approximation, this will depend on the species’ life history, the local climatic changes experienced across the species’ </w:t>
      </w:r>
      <w:r w:rsidR="00DE0439">
        <w:rPr>
          <w:rFonts w:ascii="Times New Roman" w:hAnsi="Times New Roman" w:cs="Times New Roman"/>
          <w:sz w:val="24"/>
          <w:szCs w:val="24"/>
        </w:rPr>
        <w:lastRenderedPageBreak/>
        <w:t>range, and any ensuing changes in biotic interactions</w:t>
      </w:r>
      <w:r w:rsidR="00056208">
        <w:rPr>
          <w:rFonts w:ascii="Times New Roman" w:hAnsi="Times New Roman" w:cs="Times New Roman"/>
          <w:sz w:val="24"/>
          <w:szCs w:val="24"/>
        </w:rPr>
        <w:t xml:space="preserve"> </w:t>
      </w:r>
      <w:r w:rsidR="00056208">
        <w:rPr>
          <w:rFonts w:ascii="Times New Roman" w:hAnsi="Times New Roman" w:cs="Times New Roman"/>
          <w:sz w:val="24"/>
          <w:szCs w:val="24"/>
        </w:rPr>
        <w:fldChar w:fldCharType="begin"/>
      </w:r>
      <w:r w:rsidR="00056208">
        <w:rPr>
          <w:rFonts w:ascii="Times New Roman" w:hAnsi="Times New Roman" w:cs="Times New Roman"/>
          <w:sz w:val="24"/>
          <w:szCs w:val="24"/>
        </w:rPr>
        <w:instrText xml:space="preserve"> ADDIN ZOTERO_ITEM CSL_CITATION {"citationID":"h48d7map2","properties":{"formattedCitation":"(Landsberg and Smith 1992)","plainCitation":"(Landsberg and Smith 1992)"},"citationItems":[{"id":17666,"uris":["http://zotero.org/users/32556/items/RATX94I9"],"uri":["http://zotero.org/users/32556/items/RATX94I9"],"itemData":{"id":17666,"type":"article-journal","title":"A Functional Scheme for Predicting the Outbreak Potential of Herbivorous Insects Under Global Atmospheric Change","container-title":"Australian Journal of Botany","page":"565-577","volume":"40","issue":"5","source":"CSIRO Publishing","abstract":"&lt;P&gt;There are many possible ways in which changes in the global atmosphere could influence the outbreak potential of herbivorous insects; we clarify these by developing a scheme for analysing insect populations in terms of functional attributes that are both important in population regulation and responsive to global change.  This analysis shows that elevated CO&lt;sub&gt;2&lt;/sub&gt; is not likely to have a major influence on probability of insect outbreak, except possibly in systems in which nitrogen-based defensive compounds are produced by plants in response to herbivory. Systems that will have high potential to outbreak, if climatic conditions become more favourable for plant growth and responses are not constrained by other resources, include those in which both herbivorous insects and host plants have highly flexible growth patterns and activity cues. Global changes that increase environmental stress on host plants are most likely to favour sap-feeding insects. Critical enemy (predator or parasitoid) control of the dormant phase of herbivorous insects may be very important in preventing or allowing outbreaks, but is often poorly understood.","journalAbbreviation":"Aust. J. Bot.","author":[{"family":"Landsberg","given":"J"},{"family":"Smith","given":"MS"}],"issued":{"date-parts":[["1992",1,1]]}}}],"schema":"https://github.com/citation-style-language/schema/raw/master/csl-citation.json"} </w:instrText>
      </w:r>
      <w:r w:rsidR="00056208">
        <w:rPr>
          <w:rFonts w:ascii="Times New Roman" w:hAnsi="Times New Roman" w:cs="Times New Roman"/>
          <w:sz w:val="24"/>
          <w:szCs w:val="24"/>
        </w:rPr>
        <w:fldChar w:fldCharType="separate"/>
      </w:r>
      <w:r w:rsidR="00056208" w:rsidRPr="00056208">
        <w:rPr>
          <w:rFonts w:ascii="Times New Roman" w:hAnsi="Times New Roman" w:cs="Times New Roman"/>
          <w:sz w:val="24"/>
        </w:rPr>
        <w:t>(Landsberg and Smith 1992)</w:t>
      </w:r>
      <w:r w:rsidR="00056208">
        <w:rPr>
          <w:rFonts w:ascii="Times New Roman" w:hAnsi="Times New Roman" w:cs="Times New Roman"/>
          <w:sz w:val="24"/>
          <w:szCs w:val="24"/>
        </w:rPr>
        <w:fldChar w:fldCharType="end"/>
      </w:r>
      <w:r w:rsidR="00DE0439">
        <w:rPr>
          <w:rFonts w:ascii="Times New Roman" w:hAnsi="Times New Roman" w:cs="Times New Roman"/>
          <w:sz w:val="24"/>
          <w:szCs w:val="24"/>
        </w:rPr>
        <w:t xml:space="preserve">. </w:t>
      </w:r>
      <w:r w:rsidR="00056208">
        <w:rPr>
          <w:rFonts w:ascii="Times New Roman" w:hAnsi="Times New Roman" w:cs="Times New Roman"/>
          <w:sz w:val="24"/>
          <w:szCs w:val="24"/>
        </w:rPr>
        <w:t xml:space="preserve">Most work to date has approached the problem from a </w:t>
      </w:r>
      <w:r w:rsidR="00965570">
        <w:rPr>
          <w:rFonts w:ascii="Times New Roman" w:hAnsi="Times New Roman" w:cs="Times New Roman"/>
          <w:sz w:val="24"/>
          <w:szCs w:val="24"/>
        </w:rPr>
        <w:t xml:space="preserve">mechanistic </w:t>
      </w:r>
      <w:r w:rsidR="00056208">
        <w:rPr>
          <w:rFonts w:ascii="Times New Roman" w:hAnsi="Times New Roman" w:cs="Times New Roman"/>
          <w:sz w:val="24"/>
          <w:szCs w:val="24"/>
        </w:rPr>
        <w:t xml:space="preserve">mode, focused on predicting outbreak risks by testing </w:t>
      </w:r>
      <w:r w:rsidR="00965570">
        <w:rPr>
          <w:rFonts w:ascii="Times New Roman" w:hAnsi="Times New Roman" w:cs="Times New Roman"/>
          <w:sz w:val="24"/>
          <w:szCs w:val="24"/>
        </w:rPr>
        <w:t xml:space="preserve">for </w:t>
      </w:r>
      <w:r w:rsidR="00056208">
        <w:rPr>
          <w:rFonts w:ascii="Times New Roman" w:hAnsi="Times New Roman" w:cs="Times New Roman"/>
          <w:sz w:val="24"/>
          <w:szCs w:val="24"/>
        </w:rPr>
        <w:t xml:space="preserve">specific changes in biotic interactions or responses from species with different life history traits under a subset of predicted climatic changes </w:t>
      </w:r>
      <w:r w:rsidR="00056208">
        <w:rPr>
          <w:rFonts w:ascii="Times New Roman" w:hAnsi="Times New Roman" w:cs="Times New Roman"/>
          <w:sz w:val="24"/>
          <w:szCs w:val="24"/>
        </w:rPr>
        <w:fldChar w:fldCharType="begin"/>
      </w:r>
      <w:r w:rsidR="00056208">
        <w:rPr>
          <w:rFonts w:ascii="Times New Roman" w:hAnsi="Times New Roman" w:cs="Times New Roman"/>
          <w:sz w:val="24"/>
          <w:szCs w:val="24"/>
        </w:rPr>
        <w:instrText xml:space="preserve"> ADDIN ZOTERO_ITEM CSL_CITATION {"citationID":"vofkc49rs","properties":{"formattedCitation":"(Garrett et al. 2006)","plainCitation":"(Garrett et al. 2006)"},"citationItems":[{"id":505,"uris":["http://zotero.org/users/32556/items/6ZTBD4K7"],"uri":["http://zotero.org/users/32556/items/6ZTBD4K7"],"itemData":{"id":505,"type":"article-journal","title":"Climate change effects on plant disease: genomes to ecosystems","container-title":"Annu. Rev. Phytopathol.","page":"489–509","volume":"44","source":"Google Scholar","shortTitle":"Climate change effects on plant disease","author":[{"family":"Garrett","given":"K. A."},{"family":"Dendy","given":"S. P."},{"family":"Frank","given":"E. E."},{"family":"Rouse","given":"M. N."},{"family":"Travers","given":"S. E."}],"issued":{"date-parts":[["2006"]]}}}],"schema":"https://github.com/citation-style-language/schema/raw/master/csl-citation.json"} </w:instrText>
      </w:r>
      <w:r w:rsidR="00056208">
        <w:rPr>
          <w:rFonts w:ascii="Times New Roman" w:hAnsi="Times New Roman" w:cs="Times New Roman"/>
          <w:sz w:val="24"/>
          <w:szCs w:val="24"/>
        </w:rPr>
        <w:fldChar w:fldCharType="separate"/>
      </w:r>
      <w:r w:rsidR="00056208" w:rsidRPr="00056208">
        <w:rPr>
          <w:rFonts w:ascii="Times New Roman" w:hAnsi="Times New Roman" w:cs="Times New Roman"/>
          <w:sz w:val="24"/>
        </w:rPr>
        <w:t>(Garrett et al. 2006)</w:t>
      </w:r>
      <w:r w:rsidR="00056208">
        <w:rPr>
          <w:rFonts w:ascii="Times New Roman" w:hAnsi="Times New Roman" w:cs="Times New Roman"/>
          <w:sz w:val="24"/>
          <w:szCs w:val="24"/>
        </w:rPr>
        <w:fldChar w:fldCharType="end"/>
      </w:r>
      <w:r w:rsidR="00056208">
        <w:rPr>
          <w:rFonts w:ascii="Times New Roman" w:hAnsi="Times New Roman" w:cs="Times New Roman"/>
          <w:sz w:val="24"/>
          <w:szCs w:val="24"/>
        </w:rPr>
        <w:t xml:space="preserve">. </w:t>
      </w:r>
    </w:p>
    <w:p w14:paraId="27265BEA" w14:textId="35713FCD" w:rsidR="00894E1C" w:rsidRDefault="00056208" w:rsidP="00BF5EBB">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Our analysis points to an additional, complementary approach. Our data set of species lists contain occurrence data of a wide range of agric</w:t>
      </w:r>
      <w:r w:rsidR="00AB5CCC">
        <w:rPr>
          <w:rFonts w:ascii="Times New Roman" w:hAnsi="Times New Roman" w:cs="Times New Roman"/>
          <w:sz w:val="24"/>
          <w:szCs w:val="24"/>
        </w:rPr>
        <w:t>ultural pest and disease vector</w:t>
      </w:r>
      <w:r>
        <w:rPr>
          <w:rFonts w:ascii="Times New Roman" w:hAnsi="Times New Roman" w:cs="Times New Roman"/>
          <w:sz w:val="24"/>
          <w:szCs w:val="24"/>
        </w:rPr>
        <w:t>s across the Hemipteran families. We applied the same occupancy model to detection and non-detection data for two pest species that were well represented in the data set</w:t>
      </w:r>
      <w:r w:rsidR="0096557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i/>
          <w:sz w:val="24"/>
          <w:szCs w:val="24"/>
        </w:rPr>
        <w:t>Lygus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hesperus</w:t>
      </w:r>
      <w:proofErr w:type="spellEnd"/>
      <w:r>
        <w:rPr>
          <w:rFonts w:ascii="Times New Roman" w:hAnsi="Times New Roman" w:cs="Times New Roman"/>
          <w:i/>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Miridae</w:t>
      </w:r>
      <w:proofErr w:type="spellEnd"/>
      <w:r>
        <w:rPr>
          <w:rFonts w:ascii="Times New Roman" w:hAnsi="Times New Roman" w:cs="Times New Roman"/>
          <w:sz w:val="24"/>
          <w:szCs w:val="24"/>
        </w:rPr>
        <w:t xml:space="preserve">) is a common pest of cotton and strawberries in the San Joaquin Valley and Central Coast regions of California, respectively </w:t>
      </w:r>
      <w:r w:rsidR="00965570">
        <w:rPr>
          <w:rFonts w:ascii="Times New Roman" w:hAnsi="Times New Roman" w:cs="Times New Roman"/>
          <w:sz w:val="24"/>
          <w:szCs w:val="24"/>
        </w:rPr>
        <w:fldChar w:fldCharType="begin"/>
      </w:r>
      <w:r w:rsidR="00965570">
        <w:rPr>
          <w:rFonts w:ascii="Times New Roman" w:hAnsi="Times New Roman" w:cs="Times New Roman"/>
          <w:sz w:val="24"/>
          <w:szCs w:val="24"/>
        </w:rPr>
        <w:instrText xml:space="preserve"> ADDIN ZOTERO_ITEM CSL_CITATION {"citationID":"4s20qo009","properties":{"formattedCitation":"(Allen and Gaede 1963, Rosenheim et al. 2006)","plainCitation":"(Allen and Gaede 1963, Rosenheim et al. 2006)"},"citationItems":[{"id":22219,"uris":["http://zotero.org/users/32556/items/GDM36GM9"],"uri":["http://zotero.org/users/32556/items/GDM36GM9"],"itemData":{"id":22219,"type":"article-journal","title":"The Relationship of Lygus Bugs and Thrips to Fruit Deformity in Strawberries","container-title":"Journal of Economic Entomology","page":"823-825","volume":"56","issue":"6","source":"jee.oxfordjournals.org","abstract":"Lygus bugs, Lygus hesperus Knight, caged on the flowers and fruit of strawberries were found to cause fruit deformity or “Catfacing.” Deformity is caused by bugs feeding on individual achenes rather than by a toxic action on the reccptacle itself. Lygus bugs feed on large and small achenes. Consequently, when fruit deformity is caused by lygus bugs, at least some of the achenes in the depressed areas are enlarged. Poor pollination likewise causes “catfacing,” but in such instances all of the achenes in the depressed areas are small.Thrips, Frankliniella occidentalis (Pergande), do not seem to cause fruit deformity. Their feeding sometimes causes a withering of the smaller flowers, but such blossoms usually do not produce marketable fruit. Moderate populations of thrips cause a limited amount of discoloration of the berries, particularly to the seeds, and the fruit under the calyx, but such damage does not seem to warrant control measures. However, very high populations may feed over the entire surface of developing berries and cause a golden brown discoloration that makes the fruit unmarketable.","DOI":"10.1093/jee/56.6.823","ISSN":"0022-0493, 1938-291X","language":"en","author":[{"family":"Allen","given":"William W."},{"family":"Gaede","given":"S. E."}],"issued":{"date-parts":[["1963",12,1]]}}},{"id":44,"uris":["http://zotero.org/users/32556/items/U9AFQJGS"],"uri":["http://zotero.org/users/32556/items/U9AFQJGS"],"itemData":{"id":44,"type":"article-journal","title":"Estimating the Impact of Lygus hesperus on Cotton: The Insect, Plant, and Human Observer as Sources of Variability","container-title":"Environmental Entomology","page":"1141-1153","volume":"35","issue":"5","source":"BioOne","DOI":"10.1603/0046-225X(2006)35[1141:ETIOLH]2.0.CO;2","ISSN":"0046-225X","shortTitle":"Estimating the Impact of Lygus hesperus on Cotton","journalAbbreviation":"Environmental Entomology","author":[{"family":"Rosenheim","given":"Jay A."},{"family":"Steinmann","given":"Kimberly"},{"family":"Langellotto","given":"Gail A."},{"family":"Zink","given":"Andrew G."}],"issued":{"date-parts":[["2006",10,1]]}}}],"schema":"https://github.com/citation-style-language/schema/raw/master/csl-citation.json"} </w:instrText>
      </w:r>
      <w:r w:rsidR="00965570">
        <w:rPr>
          <w:rFonts w:ascii="Times New Roman" w:hAnsi="Times New Roman" w:cs="Times New Roman"/>
          <w:sz w:val="24"/>
          <w:szCs w:val="24"/>
        </w:rPr>
        <w:fldChar w:fldCharType="separate"/>
      </w:r>
      <w:r w:rsidR="00965570" w:rsidRPr="00965570">
        <w:rPr>
          <w:rFonts w:ascii="Times New Roman" w:hAnsi="Times New Roman" w:cs="Times New Roman"/>
          <w:sz w:val="24"/>
        </w:rPr>
        <w:t>(Allen and Gaede 1963, Rosenheim et al. 2006)</w:t>
      </w:r>
      <w:r w:rsidR="00965570">
        <w:rPr>
          <w:rFonts w:ascii="Times New Roman" w:hAnsi="Times New Roman" w:cs="Times New Roman"/>
          <w:sz w:val="24"/>
          <w:szCs w:val="24"/>
        </w:rPr>
        <w:fldChar w:fldCharType="end"/>
      </w:r>
      <w:r w:rsidR="0096557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i/>
          <w:sz w:val="24"/>
          <w:szCs w:val="24"/>
        </w:rPr>
        <w:t>Myzus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persicae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Aphid</w:t>
      </w:r>
      <w:r w:rsidR="00965570">
        <w:rPr>
          <w:rFonts w:ascii="Times New Roman" w:hAnsi="Times New Roman" w:cs="Times New Roman"/>
          <w:sz w:val="24"/>
          <w:szCs w:val="24"/>
        </w:rPr>
        <w:t>id</w:t>
      </w:r>
      <w:r>
        <w:rPr>
          <w:rFonts w:ascii="Times New Roman" w:hAnsi="Times New Roman" w:cs="Times New Roman"/>
          <w:sz w:val="24"/>
          <w:szCs w:val="24"/>
        </w:rPr>
        <w:t>ae</w:t>
      </w:r>
      <w:proofErr w:type="spellEnd"/>
      <w:r>
        <w:rPr>
          <w:rFonts w:ascii="Times New Roman" w:hAnsi="Times New Roman" w:cs="Times New Roman"/>
          <w:sz w:val="24"/>
          <w:szCs w:val="24"/>
        </w:rPr>
        <w:t>) is a</w:t>
      </w:r>
      <w:r w:rsidR="00965570">
        <w:rPr>
          <w:rFonts w:ascii="Times New Roman" w:hAnsi="Times New Roman" w:cs="Times New Roman"/>
          <w:sz w:val="24"/>
          <w:szCs w:val="24"/>
        </w:rPr>
        <w:t xml:space="preserve"> vector of potato leaf roll virus and pest of potatoes</w:t>
      </w:r>
      <w:r w:rsidR="00AF372D">
        <w:rPr>
          <w:rFonts w:ascii="Times New Roman" w:hAnsi="Times New Roman" w:cs="Times New Roman"/>
          <w:sz w:val="24"/>
          <w:szCs w:val="24"/>
        </w:rPr>
        <w:t xml:space="preserve"> </w:t>
      </w:r>
      <w:r w:rsidR="00AF372D">
        <w:rPr>
          <w:rFonts w:ascii="Times New Roman" w:hAnsi="Times New Roman" w:cs="Times New Roman"/>
          <w:sz w:val="24"/>
          <w:szCs w:val="24"/>
        </w:rPr>
        <w:fldChar w:fldCharType="begin"/>
      </w:r>
      <w:r w:rsidR="00AF372D">
        <w:rPr>
          <w:rFonts w:ascii="Times New Roman" w:hAnsi="Times New Roman" w:cs="Times New Roman"/>
          <w:sz w:val="24"/>
          <w:szCs w:val="24"/>
        </w:rPr>
        <w:instrText xml:space="preserve"> ADDIN ZOTERO_ITEM CSL_CITATION {"citationID":"1mq87hst54","properties":{"formattedCitation":"(Castle and Berger 1993)","plainCitation":"(Castle and Berger 1993)"},"citationItems":[{"id":19661,"uris":["http://zotero.org/users/32556/items/X2MPIAKW"],"uri":["http://zotero.org/users/32556/items/X2MPIAKW"],"itemData":{"id":19661,"type":"article-journal","title":"Rates of growth and increase of &lt;i&gt;Myzus persicae&lt;/i&gt; on virus-infected potatoes according to type of virus-vector relationship","container-title":"Entomologia Experimentalis et Applicata","page":"51–60","volume":"69","issue":"1","source":"Wiley Online Library","abstract":"Growth, reproduction and survival (= performance) of the aphid Myzus persicae Sulzer was measured on virus-free and virus-infected potato plants. The principle objective was to evaluate if various viral infections affected aphid performance differently, and if so, whether any order in the performance response of the aphid was discernible according to the type of virus-vector relationship. Three viruses varying in their dependency on M. persicae as a vector were used. Plants infected with potato leafroll virus (PLRV), a circulative virus highly dependent upon M. persicae for dispersal and transmission, were superior hosts as determined by the significantly greater mean relative growth rate (MRGR) and intrinsic rate of increase (rm) of M. persicae compared with those of aphids reared on other plants. Plants infected with potato virus Y, a noncirculative virus less dependent upon M. persicae for dispersal than PLRV, were intermediate in their quality based upon intermediate MRGR and rm values. Plants infected with potato virus X, a nonvectored virus independent of M. persicae, were least suitable hosts along with the group of virus-free plants according to the lower MRGR and rm values.","DOI":"10.1111/j.1570-7458.1993.tb01727.x","ISSN":"1570-7458","language":"en","author":[{"family":"Castle","given":"S. J."},{"family":"Berger","given":"P. H."}],"issued":{"date-parts":[["1993"]]}}}],"schema":"https://github.com/citation-style-language/schema/raw/master/csl-citation.json"} </w:instrText>
      </w:r>
      <w:r w:rsidR="00AF372D">
        <w:rPr>
          <w:rFonts w:ascii="Times New Roman" w:hAnsi="Times New Roman" w:cs="Times New Roman"/>
          <w:sz w:val="24"/>
          <w:szCs w:val="24"/>
        </w:rPr>
        <w:fldChar w:fldCharType="separate"/>
      </w:r>
      <w:r w:rsidR="00AF372D" w:rsidRPr="00AF372D">
        <w:rPr>
          <w:rFonts w:ascii="Times New Roman" w:hAnsi="Times New Roman" w:cs="Times New Roman"/>
          <w:sz w:val="24"/>
        </w:rPr>
        <w:t>(Castle and Berger 1993)</w:t>
      </w:r>
      <w:r w:rsidR="00AF372D">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0C88">
        <w:rPr>
          <w:rFonts w:ascii="Times New Roman" w:hAnsi="Times New Roman" w:cs="Times New Roman"/>
          <w:sz w:val="24"/>
          <w:szCs w:val="24"/>
        </w:rPr>
        <w:t xml:space="preserve">Our analysis indicates that </w:t>
      </w:r>
      <w:r w:rsidR="00A00C88">
        <w:rPr>
          <w:rFonts w:ascii="Times New Roman" w:hAnsi="Times New Roman" w:cs="Times New Roman"/>
          <w:i/>
          <w:sz w:val="24"/>
          <w:szCs w:val="24"/>
        </w:rPr>
        <w:t xml:space="preserve">L. </w:t>
      </w:r>
      <w:proofErr w:type="spellStart"/>
      <w:r w:rsidR="00A00C88">
        <w:rPr>
          <w:rFonts w:ascii="Times New Roman" w:hAnsi="Times New Roman" w:cs="Times New Roman"/>
          <w:i/>
          <w:sz w:val="24"/>
          <w:szCs w:val="24"/>
        </w:rPr>
        <w:t>hesperus</w:t>
      </w:r>
      <w:proofErr w:type="spellEnd"/>
      <w:r w:rsidR="00A00C88">
        <w:rPr>
          <w:rFonts w:ascii="Times New Roman" w:hAnsi="Times New Roman" w:cs="Times New Roman"/>
          <w:sz w:val="24"/>
          <w:szCs w:val="24"/>
        </w:rPr>
        <w:t xml:space="preserve"> occupancy probability has significantly decreased in California over the last century whereas </w:t>
      </w:r>
      <w:r w:rsidR="00A00C88">
        <w:rPr>
          <w:rFonts w:ascii="Times New Roman" w:hAnsi="Times New Roman" w:cs="Times New Roman"/>
          <w:i/>
          <w:sz w:val="24"/>
          <w:szCs w:val="24"/>
        </w:rPr>
        <w:t xml:space="preserve">M. </w:t>
      </w:r>
      <w:proofErr w:type="spellStart"/>
      <w:r w:rsidR="00A00C88">
        <w:rPr>
          <w:rFonts w:ascii="Times New Roman" w:hAnsi="Times New Roman" w:cs="Times New Roman"/>
          <w:i/>
          <w:sz w:val="24"/>
          <w:szCs w:val="24"/>
        </w:rPr>
        <w:t>persicae</w:t>
      </w:r>
      <w:proofErr w:type="spellEnd"/>
      <w:r w:rsidR="00A00C88">
        <w:rPr>
          <w:rFonts w:ascii="Times New Roman" w:hAnsi="Times New Roman" w:cs="Times New Roman"/>
          <w:i/>
          <w:sz w:val="24"/>
          <w:szCs w:val="24"/>
        </w:rPr>
        <w:t xml:space="preserve"> </w:t>
      </w:r>
      <w:r w:rsidR="00A00C88">
        <w:rPr>
          <w:rFonts w:ascii="Times New Roman" w:hAnsi="Times New Roman" w:cs="Times New Roman"/>
          <w:sz w:val="24"/>
          <w:szCs w:val="24"/>
        </w:rPr>
        <w:t>occupancy has shown no cle</w:t>
      </w:r>
      <w:r w:rsidR="00AF372D">
        <w:rPr>
          <w:rFonts w:ascii="Times New Roman" w:hAnsi="Times New Roman" w:cs="Times New Roman"/>
          <w:sz w:val="24"/>
          <w:szCs w:val="24"/>
        </w:rPr>
        <w:t>ar pattern of change (Appendix D</w:t>
      </w:r>
      <w:r w:rsidR="00AB5CCC">
        <w:rPr>
          <w:rFonts w:ascii="Times New Roman" w:hAnsi="Times New Roman" w:cs="Times New Roman"/>
          <w:sz w:val="24"/>
          <w:szCs w:val="24"/>
        </w:rPr>
        <w:t xml:space="preserve">). </w:t>
      </w:r>
    </w:p>
    <w:p w14:paraId="23897038" w14:textId="255C011B" w:rsidR="00F525EA" w:rsidRPr="00A00C88" w:rsidRDefault="00894E1C" w:rsidP="00BF5EBB">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Although our analysis is spatially and temporally coarse and ignores the roles of biotic interactions and agricultural change, c</w:t>
      </w:r>
      <w:r w:rsidR="00390316">
        <w:rPr>
          <w:rFonts w:ascii="Times New Roman" w:hAnsi="Times New Roman" w:cs="Times New Roman"/>
          <w:sz w:val="24"/>
          <w:szCs w:val="24"/>
        </w:rPr>
        <w:t xml:space="preserve">omparisons </w:t>
      </w:r>
      <w:r w:rsidR="00AB5CCC">
        <w:rPr>
          <w:rFonts w:ascii="Times New Roman" w:hAnsi="Times New Roman" w:cs="Times New Roman"/>
          <w:sz w:val="24"/>
          <w:szCs w:val="24"/>
        </w:rPr>
        <w:t>among species</w:t>
      </w:r>
      <w:r w:rsidR="00390316">
        <w:rPr>
          <w:rFonts w:ascii="Times New Roman" w:hAnsi="Times New Roman" w:cs="Times New Roman"/>
          <w:sz w:val="24"/>
          <w:szCs w:val="24"/>
        </w:rPr>
        <w:t>—using a common data set and model—</w:t>
      </w:r>
      <w:r w:rsidR="00AF372D">
        <w:rPr>
          <w:rFonts w:ascii="Times New Roman" w:hAnsi="Times New Roman" w:cs="Times New Roman"/>
          <w:sz w:val="24"/>
          <w:szCs w:val="24"/>
        </w:rPr>
        <w:t>c</w:t>
      </w:r>
      <w:r>
        <w:rPr>
          <w:rFonts w:ascii="Times New Roman" w:hAnsi="Times New Roman" w:cs="Times New Roman"/>
          <w:sz w:val="24"/>
          <w:szCs w:val="24"/>
        </w:rPr>
        <w:t>ould</w:t>
      </w:r>
      <w:r w:rsidR="00390316">
        <w:rPr>
          <w:rFonts w:ascii="Times New Roman" w:hAnsi="Times New Roman" w:cs="Times New Roman"/>
          <w:sz w:val="24"/>
          <w:szCs w:val="24"/>
        </w:rPr>
        <w:t xml:space="preserve"> facilitate </w:t>
      </w:r>
      <w:r>
        <w:rPr>
          <w:rFonts w:ascii="Times New Roman" w:hAnsi="Times New Roman" w:cs="Times New Roman"/>
          <w:sz w:val="24"/>
          <w:szCs w:val="24"/>
        </w:rPr>
        <w:t>more fine-grain investigations into the specific mechanisms that underlie large-scale differences among pest species and their relationships to climatic variation. Linking fine-scale studies of biotic interactions a</w:t>
      </w:r>
      <w:r w:rsidR="008D14F4">
        <w:rPr>
          <w:rFonts w:ascii="Times New Roman" w:hAnsi="Times New Roman" w:cs="Times New Roman"/>
          <w:sz w:val="24"/>
          <w:szCs w:val="24"/>
        </w:rPr>
        <w:t xml:space="preserve">nd life history traits to </w:t>
      </w:r>
      <w:r w:rsidR="00AB5CCC">
        <w:rPr>
          <w:rFonts w:ascii="Times New Roman" w:hAnsi="Times New Roman" w:cs="Times New Roman"/>
          <w:sz w:val="24"/>
          <w:szCs w:val="24"/>
        </w:rPr>
        <w:t>macro-ecological</w:t>
      </w:r>
      <w:r>
        <w:rPr>
          <w:rFonts w:ascii="Times New Roman" w:hAnsi="Times New Roman" w:cs="Times New Roman"/>
          <w:sz w:val="24"/>
          <w:szCs w:val="24"/>
        </w:rPr>
        <w:t xml:space="preserve"> analyses will be necessary to develop rigorous assessment frameworks for the future risks of pest and pathogen outbreaks caused by climate change.  </w:t>
      </w:r>
    </w:p>
    <w:p w14:paraId="0AD625D7" w14:textId="77777777" w:rsidR="00B077CD" w:rsidRDefault="00B077CD" w:rsidP="00F525EA">
      <w:pPr>
        <w:spacing w:after="0" w:line="480" w:lineRule="auto"/>
        <w:rPr>
          <w:rFonts w:ascii="Times New Roman" w:hAnsi="Times New Roman" w:cs="Times New Roman"/>
          <w:sz w:val="24"/>
          <w:szCs w:val="24"/>
        </w:rPr>
      </w:pPr>
    </w:p>
    <w:p w14:paraId="3C625DFB" w14:textId="5CAD1DC0" w:rsidR="004C4AD1" w:rsidRDefault="000771D6" w:rsidP="00F525EA">
      <w:pPr>
        <w:spacing w:after="0" w:line="480" w:lineRule="auto"/>
        <w:rPr>
          <w:rFonts w:ascii="Times New Roman" w:hAnsi="Times New Roman" w:cs="Times New Roman"/>
          <w:b/>
          <w:sz w:val="24"/>
          <w:szCs w:val="24"/>
        </w:rPr>
      </w:pPr>
      <w:r>
        <w:rPr>
          <w:rFonts w:ascii="Times New Roman" w:hAnsi="Times New Roman" w:cs="Times New Roman"/>
          <w:b/>
          <w:sz w:val="24"/>
          <w:szCs w:val="24"/>
        </w:rPr>
        <w:t>Acknowledgements</w:t>
      </w:r>
    </w:p>
    <w:p w14:paraId="0667F19F" w14:textId="4C42170C" w:rsidR="000771D6" w:rsidRPr="000771D6" w:rsidRDefault="000771D6" w:rsidP="000771D6">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thank those who assisted us in sorting through and borrowing specimens from entomological museums: Norm Penny at California Academy of Sciences, Doug Yanega at UC Riverside Entomology Research Museum, Lynn Kimsey at UC Davis </w:t>
      </w:r>
      <w:proofErr w:type="spellStart"/>
      <w:r>
        <w:rPr>
          <w:rFonts w:ascii="Times New Roman" w:hAnsi="Times New Roman" w:cs="Times New Roman"/>
          <w:sz w:val="24"/>
          <w:szCs w:val="24"/>
        </w:rPr>
        <w:t>Bohart</w:t>
      </w:r>
      <w:proofErr w:type="spellEnd"/>
      <w:r>
        <w:rPr>
          <w:rFonts w:ascii="Times New Roman" w:hAnsi="Times New Roman" w:cs="Times New Roman"/>
          <w:sz w:val="24"/>
          <w:szCs w:val="24"/>
        </w:rPr>
        <w:t xml:space="preserve"> Museum of Entomology, Weiping Xie at LA County Natural History Museum, and </w:t>
      </w:r>
      <w:r w:rsidRPr="000771D6">
        <w:rPr>
          <w:rFonts w:ascii="Times New Roman" w:hAnsi="Times New Roman" w:cs="Times New Roman"/>
          <w:sz w:val="24"/>
          <w:szCs w:val="24"/>
        </w:rPr>
        <w:t>Jackie Kishmirian</w:t>
      </w:r>
      <w:r>
        <w:rPr>
          <w:rFonts w:ascii="Times New Roman" w:hAnsi="Times New Roman" w:cs="Times New Roman"/>
          <w:sz w:val="24"/>
          <w:szCs w:val="24"/>
        </w:rPr>
        <w:t xml:space="preserve"> at California State Collection of Arthropods. </w:t>
      </w:r>
      <w:r w:rsidR="005D2BC6">
        <w:rPr>
          <w:rFonts w:ascii="Times New Roman" w:hAnsi="Times New Roman" w:cs="Times New Roman"/>
          <w:sz w:val="24"/>
          <w:szCs w:val="24"/>
        </w:rPr>
        <w:t xml:space="preserve">Stephen Gaimari and Katja Seltmann helped with access to and filtering of the Plant Pest Diagnostic Center data, and Christine Johnson helped with data access from the American Museum of Natural History. Emily Yao, </w:t>
      </w:r>
      <w:proofErr w:type="spellStart"/>
      <w:r w:rsidR="005D2BC6">
        <w:rPr>
          <w:rFonts w:ascii="Times New Roman" w:hAnsi="Times New Roman" w:cs="Times New Roman"/>
          <w:sz w:val="24"/>
          <w:szCs w:val="24"/>
        </w:rPr>
        <w:t>Arsene</w:t>
      </w:r>
      <w:proofErr w:type="spellEnd"/>
      <w:r w:rsidR="005D2BC6">
        <w:rPr>
          <w:rFonts w:ascii="Times New Roman" w:hAnsi="Times New Roman" w:cs="Times New Roman"/>
          <w:sz w:val="24"/>
          <w:szCs w:val="24"/>
        </w:rPr>
        <w:t xml:space="preserve"> </w:t>
      </w:r>
      <w:proofErr w:type="spellStart"/>
      <w:r w:rsidR="005D2BC6">
        <w:rPr>
          <w:rFonts w:ascii="Times New Roman" w:hAnsi="Times New Roman" w:cs="Times New Roman"/>
          <w:sz w:val="24"/>
          <w:szCs w:val="24"/>
        </w:rPr>
        <w:t>Gaude</w:t>
      </w:r>
      <w:proofErr w:type="spellEnd"/>
      <w:r w:rsidR="005D2BC6">
        <w:rPr>
          <w:rFonts w:ascii="Times New Roman" w:hAnsi="Times New Roman" w:cs="Times New Roman"/>
          <w:sz w:val="24"/>
          <w:szCs w:val="24"/>
        </w:rPr>
        <w:t xml:space="preserve">, K Kai Din, Gordon Nishida, and Joyce Gross assisted with digitizing and </w:t>
      </w:r>
      <w:proofErr w:type="spellStart"/>
      <w:r w:rsidR="005D2BC6">
        <w:rPr>
          <w:rFonts w:ascii="Times New Roman" w:hAnsi="Times New Roman" w:cs="Times New Roman"/>
          <w:sz w:val="24"/>
          <w:szCs w:val="24"/>
        </w:rPr>
        <w:t>georeferencing</w:t>
      </w:r>
      <w:proofErr w:type="spellEnd"/>
      <w:r w:rsidR="005D2BC6">
        <w:rPr>
          <w:rFonts w:ascii="Times New Roman" w:hAnsi="Times New Roman" w:cs="Times New Roman"/>
          <w:sz w:val="24"/>
          <w:szCs w:val="24"/>
        </w:rPr>
        <w:t xml:space="preserve"> of museum specimens. Members of the Almeida Lab and </w:t>
      </w:r>
      <w:proofErr w:type="spellStart"/>
      <w:r w:rsidR="005D2BC6">
        <w:rPr>
          <w:rFonts w:ascii="Times New Roman" w:hAnsi="Times New Roman" w:cs="Times New Roman"/>
          <w:sz w:val="24"/>
          <w:szCs w:val="24"/>
        </w:rPr>
        <w:t>Evo</w:t>
      </w:r>
      <w:proofErr w:type="spellEnd"/>
      <w:r w:rsidR="005D2BC6">
        <w:rPr>
          <w:rFonts w:ascii="Times New Roman" w:hAnsi="Times New Roman" w:cs="Times New Roman"/>
          <w:sz w:val="24"/>
          <w:szCs w:val="24"/>
        </w:rPr>
        <w:t xml:space="preserve"> Lab provided helpful comments on early versions of the analysis and paper. This work was supported by the Berkeley Initiative for Global Change Biology and the Gordon and Betty Moore Foundation.   </w:t>
      </w:r>
    </w:p>
    <w:p w14:paraId="24BC2C65" w14:textId="77777777" w:rsidR="004C4AD1" w:rsidRDefault="004C4AD1" w:rsidP="00F525EA">
      <w:pPr>
        <w:spacing w:after="0" w:line="480" w:lineRule="auto"/>
        <w:rPr>
          <w:rFonts w:ascii="Times New Roman" w:hAnsi="Times New Roman" w:cs="Times New Roman"/>
          <w:sz w:val="24"/>
          <w:szCs w:val="24"/>
        </w:rPr>
      </w:pPr>
    </w:p>
    <w:p w14:paraId="3DEE9958" w14:textId="057D8BA1" w:rsidR="004C4AD1" w:rsidRPr="004C4AD1" w:rsidRDefault="004C4AD1" w:rsidP="00F525EA">
      <w:pPr>
        <w:spacing w:after="0" w:line="480" w:lineRule="auto"/>
        <w:rPr>
          <w:rFonts w:ascii="Times New Roman" w:hAnsi="Times New Roman" w:cs="Times New Roman"/>
          <w:b/>
          <w:sz w:val="24"/>
          <w:szCs w:val="24"/>
        </w:rPr>
      </w:pPr>
      <w:r>
        <w:rPr>
          <w:rFonts w:ascii="Times New Roman" w:hAnsi="Times New Roman" w:cs="Times New Roman"/>
          <w:b/>
          <w:sz w:val="24"/>
          <w:szCs w:val="24"/>
        </w:rPr>
        <w:t>Literature Cited</w:t>
      </w:r>
    </w:p>
    <w:p w14:paraId="75798139" w14:textId="77777777" w:rsidR="004C4AD1" w:rsidRPr="004C4AD1" w:rsidRDefault="004C4AD1" w:rsidP="004C4AD1">
      <w:pPr>
        <w:pStyle w:val="Bibliography"/>
        <w:rPr>
          <w:rFonts w:ascii="Times New Roman" w:hAnsi="Times New Roman" w:cs="Times New Roman"/>
          <w:sz w:val="24"/>
        </w:rPr>
      </w:pPr>
      <w:r>
        <w:fldChar w:fldCharType="begin"/>
      </w:r>
      <w:r>
        <w:instrText xml:space="preserve"> ADDIN ZOTERO_BIBL {"custom":[]} CSL_BIBLIOGRAPHY </w:instrText>
      </w:r>
      <w:r>
        <w:fldChar w:fldCharType="separate"/>
      </w:r>
      <w:r w:rsidRPr="004C4AD1">
        <w:rPr>
          <w:rFonts w:ascii="Times New Roman" w:hAnsi="Times New Roman" w:cs="Times New Roman"/>
          <w:sz w:val="24"/>
        </w:rPr>
        <w:t>Allen, W. W., and S. E. Gaede. 1963. The Relationship of Lygus Bugs and Thrips to Fruit Deformity in Strawberries. Journal of Economic Entomology 56:823–825.</w:t>
      </w:r>
    </w:p>
    <w:p w14:paraId="515F51A8"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Anderson, P. K., A. A. Cunningham, N. G. Patel, F. J. Morales, P. R. Epstein, and P. Daszak. 2004. Emerging infectious diseases of plants: pathogen pollution, climate change and agrotechnology drivers. Trends in Ecology &amp; Evolution 19:535–544.</w:t>
      </w:r>
    </w:p>
    <w:p w14:paraId="50CC6DE0"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Brown, J. K., M. Rehman, D. Rogan, R. R. Martin, and A. M. Idris. 2010. First Report of “Candidatus Liberibacter psyllaurous” (synonym “Ca. L. solanacearum”) Associated with “Tomato Vein-Greening” and “Tomato Psyllid Yellows” Diseases in Commercial Greenhouses in Arizona. Plant Disease 94:376–376.</w:t>
      </w:r>
    </w:p>
    <w:p w14:paraId="4DA00E0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Buchman, J. L., V. G. Sengoda, and J. E. Munyaneza. 2011. Vector Transmission Efficiency of Liberibacter by Bactericera cockerelli (Hemiptera: Triozidae) in Zebra Chip Potato Disease: Effects of Psyllid Life Stage and Inoculation Access Period. Journal of Economic Entomology 104:1486–1495.</w:t>
      </w:r>
    </w:p>
    <w:p w14:paraId="104712B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Butler, C. D., and J. T. Trumble. 2012. Identification and Impact of natural enemies of Bactericera cockerelli (Hemiptera: Triozidae) in Southern California. Journal of economic entomology 105:1509–1519.</w:t>
      </w:r>
    </w:p>
    <w:p w14:paraId="11A5A6BD"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Carter, R. D. 1950. Toxicity of Paratrioza cockerelli (Sulc) to certain solanaceous plants. Ph.D Dissertation, University of California Berkeley, Berkeley, CA.</w:t>
      </w:r>
    </w:p>
    <w:p w14:paraId="1AFA533D"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Castle, S. J., and P. H. Berger. 1993. Rates of growth and increase of </w:t>
      </w:r>
      <w:r w:rsidRPr="004C4AD1">
        <w:rPr>
          <w:rFonts w:ascii="Times New Roman" w:hAnsi="Times New Roman" w:cs="Times New Roman"/>
          <w:i/>
          <w:iCs/>
          <w:sz w:val="24"/>
        </w:rPr>
        <w:t>Myzus persicae</w:t>
      </w:r>
      <w:r w:rsidRPr="004C4AD1">
        <w:rPr>
          <w:rFonts w:ascii="Times New Roman" w:hAnsi="Times New Roman" w:cs="Times New Roman"/>
          <w:sz w:val="24"/>
        </w:rPr>
        <w:t xml:space="preserve"> on virus-infected potatoes according to type of virus-vector relationship. Entomologia Experimentalis et Applicata 69:51–60.</w:t>
      </w:r>
    </w:p>
    <w:p w14:paraId="105815F1"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Chakraborty, S. 2013. Migrate or evolve: options for plant pathogens under climate change. Global Change Biology 19:1985–2000.</w:t>
      </w:r>
    </w:p>
    <w:p w14:paraId="1E4E7CA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Ever, J. R., and R. F. Crawford. 1933. Observations on the Feeding Habits of the Potato Psyllid ( Paratrioza   cockerelli Sulc) and the Pathological History of the “ Psyllid Yellows ”   which it produces. Journal of Economic Entomology 26.</w:t>
      </w:r>
    </w:p>
    <w:p w14:paraId="441175D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Fereres, A. 2015. Insect vectors as drivers of plant virus emergence. Current Opinion in Virology 10:42–46.</w:t>
      </w:r>
    </w:p>
    <w:p w14:paraId="6CE2FBD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Flint, L. E., A. L. Flint, J. H. Thorne, and R. Boynton. 2013. Fine-scale hydrologic modeling for regional landscape applications: the California Basin Characterization Model development and performance. Ecological Processes 2:25.</w:t>
      </w:r>
    </w:p>
    <w:p w14:paraId="5AE46A8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Freckleton, R. P., J. A. Gill, D. Noble, and A. R. Watkinson. 2005. Large-scale population dynamics, abundance–occupancy relationships and the scaling from local to regional population size. Journal of Animal Ecology 74:353–364.</w:t>
      </w:r>
    </w:p>
    <w:p w14:paraId="07D7ADF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Gao, F., J. Jifon, X. Yang, and T.-X. Liu. 2009. Zebra chip disease incidence on potato is influenced by timing of potato psyllid infestation, but not by the host plants on which they were reared. Insect Science 16:399–408.</w:t>
      </w:r>
    </w:p>
    <w:p w14:paraId="783985F0"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Garrett, K. A., S. P. Dendy, E. E. Frank, M. N. Rouse, and S. E. Travers. 2006. Climate change effects on plant disease: genomes to ecosystems. Annu. Rev. Phytopathol. 44:489–509.</w:t>
      </w:r>
    </w:p>
    <w:p w14:paraId="51D444A5"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Goolsby, J. A., J. J. Adamczyk Jr, J. M. Crosslin, N. N. Troxclair, J. R. Anciso, G. G. Bester, J. D. Bradshaw, E. D. Bynum, L. A. Carpio, and D. C. Henne. 2012. Seasonal population dynamics of the potato psyllid (Hemiptera: Triozidae) and its associated pathogen “Candidatus Liberibacter solanacearum” in potatoes in the southern Great Plains of North America. Journal of Economic Entomology 105:1268–1276.</w:t>
      </w:r>
    </w:p>
    <w:p w14:paraId="575A3C8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Guenthner, J., J. Goolsby, and G. Greenway. 2012. Use and Cost of Insecticides to Control Potato Psyllids and Zebra Chip on Potatoes. Southwestern Entomologist 37:263–270.</w:t>
      </w:r>
    </w:p>
    <w:p w14:paraId="3BD168B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Hansen, A. K., J. T. Trumble, R. Stouthamer, and T. D. Paine. 2008. A New Huanglongbing Species, “Candidatus Liberibacter psyllaurous,” Found To Infect Tomato and Potato, Is Vectored by the Psyllid Bactericera cockerelli (Sulc). Applied and Environmental Microbiology 74:5862–5865.</w:t>
      </w:r>
    </w:p>
    <w:p w14:paraId="6BAB854E"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Horton, D. R., W. R. Cooper, J. E. Munyaneza, K. D. Swisher, E. R. Echegaray, A. F. Murphy, S. I. Rondon, C. H. Wohleb, T. D. Waters, and A. S. Jensen. 2015. A New Problem and Old Questions: Potato Psyllid in the Pacific Northwest. American Entomologist 61:234–244.</w:t>
      </w:r>
    </w:p>
    <w:p w14:paraId="2E25E418"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Isaac, N. J. B., and M. J. O. Pocock. 2015. Bias and information in biological records. Biological Journal of the Linnean Society 115:522–531.</w:t>
      </w:r>
    </w:p>
    <w:p w14:paraId="7EAC2FC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Isaac, N. J. B., A. J. van Strien, T. A. August, M. P. de Zeeuw, and D. B. Roy. 2014. Statistics for citizen science: extracting signals of change from noisy ecological data. Methods in Ecology and Evolution 5:1052–1060.</w:t>
      </w:r>
    </w:p>
    <w:p w14:paraId="2EB1D4F0"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Jeger, M. J., J. Holt, F. Van Den Bosch, and L. V. Madden. 2004. Epidemiology of insect-transmitted plant viruses: modelling disease dynamics and control interventions. Physiological Entomology 29:291–304.</w:t>
      </w:r>
    </w:p>
    <w:p w14:paraId="7742C789"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Jones, K. E., N. G. Patel, M. A. Levy, A. Storeygard, D. Balk, J. L. Gittleman, and P. Daszak. 2008. Global trends in emerging infectious diseases. Nature 451:990–993.</w:t>
      </w:r>
    </w:p>
    <w:p w14:paraId="57EDD67E"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Kéry, M., and M. Schaub. 2012. Bayesian population analysis using WinBUGS a hierarchical perspective. 1st ed. Academic Press, Waltham, MA.</w:t>
      </w:r>
    </w:p>
    <w:p w14:paraId="5A4A8633"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Landsberg, J., and M. Smith. 1992. A Functional Scheme for Predicting the Outbreak Potential of Herbivorous Insects Under Global Atmospheric Change. Australian Journal of Botany 40:565–577.</w:t>
      </w:r>
    </w:p>
    <w:p w14:paraId="780B37F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Lin, H., and E. L. Civerolo. 2014. Comparative Genomics of the Liberibacteral Plant Pathogens. Pages 203–233</w:t>
      </w:r>
      <w:r w:rsidRPr="004C4AD1">
        <w:rPr>
          <w:rFonts w:ascii="Times New Roman" w:hAnsi="Times New Roman" w:cs="Times New Roman"/>
          <w:i/>
          <w:iCs/>
          <w:sz w:val="24"/>
        </w:rPr>
        <w:t>in</w:t>
      </w:r>
      <w:r w:rsidRPr="004C4AD1">
        <w:rPr>
          <w:rFonts w:ascii="Times New Roman" w:hAnsi="Times New Roman" w:cs="Times New Roman"/>
          <w:sz w:val="24"/>
        </w:rPr>
        <w:t xml:space="preserve"> D. C. Gross, A. Lichens-Park, and C. Kole, editors.Genomics of Plant-Associated Bacteria. Springer Berlin Heidelberg.</w:t>
      </w:r>
    </w:p>
    <w:p w14:paraId="616F6FC6"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Lin, H., and N. C. Gudmestad. 2013. Aspects of Pathogen Genomics, Diversity, Epidemiology, Vector Dynamics, and Disease Management for a Newly Emerged Disease of Potato: Zebra Chip. Phytopathology 103:524–537.</w:t>
      </w:r>
    </w:p>
    <w:p w14:paraId="0B1FE5CF"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Liu, D., and J. T. Trumble. 2007. Comparative fitness of invasive and native populations of the potato psyllid (Bactericera cockerelli). ENTOMOLOGIA EXPERIMENTALIS ET APPLICATA 123:35–42.</w:t>
      </w:r>
    </w:p>
    <w:p w14:paraId="61BFF8BC"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Liu, J., and C. Sabatti. 2000. Generalised Gibbs sampler and multigrid Monte Carlo for Bayesian computation. Biometrika 87:353–369.</w:t>
      </w:r>
    </w:p>
    <w:p w14:paraId="1CB6298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Martin, T. G., B. A. Wintle, J. R. Rhodes, P. M. Kuhnert, S. A. Field, S. J. Low-Choy, A. J. Tyre, and H. P. Possingham. 2005. Zero tolerance ecology: improving ecological inference by modelling the source of zero observations. Ecology Letters 8:1235–1246.</w:t>
      </w:r>
    </w:p>
    <w:p w14:paraId="1363E2B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McCarthy, M. A., J. L. Moore, W. K. Morris, K. M. Parris, G. E. Garrard, P. A. Vesk, L. Rumpff, K. M. Giljohann, J. S. Camac, S. S. Bau, T. Friend, B. Harrison, and B. Yue. 2013. The influence of abundance on detectability. Oikos 122:717–726.</w:t>
      </w:r>
    </w:p>
    <w:p w14:paraId="79FDECB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Munyaneza, J. E. 2012. Zebra chip disease of potato: biology, epidemiology, and management. American Journal of Potato Research:1–22.</w:t>
      </w:r>
    </w:p>
    <w:p w14:paraId="1D6FC91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Munyaneza, J. E., J. L. Buchman, V. G. Sengoda, T. W. Fisher, and C. C. Pearson. 2011. Susceptibility of selected potato varieties to zebra chip potato disease. American Journal of Potato Research:1–6.</w:t>
      </w:r>
    </w:p>
    <w:p w14:paraId="6482DE5C"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Munyaneza, J. E., J. M. Crosslin, and J. E. Upton. 2007. Association of Bactericera cockerelli (Homoptera : Psyllidae) with “zebra chip,” a new potato disease in southwestern United States and Mexico. JOURNAL OF ECONOMIC ENTOMOLOGY 100:656–663.</w:t>
      </w:r>
    </w:p>
    <w:p w14:paraId="0B994931"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Munyaneza, J. E., T. W. Fisher, V. G. Sengoda, S. F. Garczynski, A. Nissinen, and A. Lemmetty. 2010. Association of “Candidatus Liberibacter solanacearum” With the Psyllid, Trioza apicalis (Hemiptera: Triozidae) in Europe. Journal of Economic Entomology 103:1060–1070.</w:t>
      </w:r>
    </w:p>
    <w:p w14:paraId="12998125"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Murphy, A. F., S. I. Rondon, and A. S. Jensen. 2013. First Report of Potato Psyllids, Bactericera cockerelli, Overwintering in the Pacific Northwest. American Journal of Potato Research 90:294–296.</w:t>
      </w:r>
    </w:p>
    <w:p w14:paraId="25FC1F9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Newbold, T. 2010. Applications and limitations of museum data for conservation and ecology, with particular attention to species distribution models. Progress in Physical Geography 34:3–22.</w:t>
      </w:r>
    </w:p>
    <w:p w14:paraId="5454B1B4"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NIMBLE Development Team. 2015. NIMBLE: An R Package for Programming with BUGS models, Version 0.4.</w:t>
      </w:r>
    </w:p>
    <w:p w14:paraId="50323C0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Phillips, S. J., M. Dudík, J. Elith, C. H. Graham, A. Lehmann, J. Leathwick, and S. Ferrier. 2009. Sample selection bias and presence-only distribution models: implications for background and pseudo-absence data. Ecological Applications 19:181–197.</w:t>
      </w:r>
    </w:p>
    <w:p w14:paraId="3235B920"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Pletsch, D. J. 1947. The potato psyllid, Paratrioza cockerelli (Sulc), its biology and control. Bulletin of the Montana Agricultural Experiment Station 446:1–95.</w:t>
      </w:r>
    </w:p>
    <w:p w14:paraId="520BDFA2"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Pyke, G. H., and P. R. Ehrlich. 2010. Biological collections and ecological/environmental research: a review, some observations and a look to the future. BIOLOGICAL REVIEWS 85:247–266.</w:t>
      </w:r>
    </w:p>
    <w:p w14:paraId="2C8F2FF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 Core Team. 2016. R: A Language and Environment for Statistical Computing. R Foundation for Statistical Computing, Vienna, Austria.</w:t>
      </w:r>
    </w:p>
    <w:p w14:paraId="0C3079C4"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Rapacciuolo, G., S. P. Maher, A. C. Schneider, T. T. Hammond, M. D. Jabis, R. E. Walsh, K. J. Iknayan, G. K. Walden, M. F. Oldfather, D. D. Ackerly, and S. R. Beissinger. 2014. Beyond a warming fingerprint: individualistic biogeographic responses to heterogeneous climate change in California. Global Change Biology:n/a-n/a.</w:t>
      </w:r>
    </w:p>
    <w:p w14:paraId="3ABC15E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Richards, B. L. 1928. A new and destructive disease of the potato in Utah and its relation to the potato psylla. Phytopathology 18:140–141.</w:t>
      </w:r>
    </w:p>
    <w:p w14:paraId="5CA1974F"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Roberts, G. O., and S. K. Sahu. 1997. Updating schemes, correlation structure, blocking and parameterization for the Gibbs sampler. Journal of the Royal Statistical Society: Series B (Statistical Methodology) 59:291–317.</w:t>
      </w:r>
    </w:p>
    <w:p w14:paraId="3E36A1B8"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Roberts, R. L., P. F. Donald, and R. E. Green. 2007. Using simple species lists to monitor trends in animal populations: new methods and a comparison with independent data. Animal Conservation 10:332–339.</w:t>
      </w:r>
    </w:p>
    <w:p w14:paraId="50E6D886"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Romney, V. E. 1939. Breeding Areas of the Tomato Psyllid, Paratrioza cockerelli (Šulc). Journal of Economic Entomology 32:150–151.</w:t>
      </w:r>
    </w:p>
    <w:p w14:paraId="430D6DDD"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Rosenheim, J. A., K. Steinmann, G. A. Langellotto, and A. G. Zink. 2006. Estimating the Impact of Lygus hesperus on Cotton: The Insect, Plant, and Human Observer as Sources of Variability. Environmental Entomology 35:1141–1153.</w:t>
      </w:r>
    </w:p>
    <w:p w14:paraId="753C8150"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Rosson, P., M. Niemeyer, M. Palma, and L. Ribera. 2006. Economic impacts of zebra chips on the Texas potato industry. Center for North American Studies, Department of Agricultural Economics, Texas A&amp;M University, College Station, TX.</w:t>
      </w:r>
    </w:p>
    <w:p w14:paraId="2D39C596"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Royle, J. A., and M. Kéry. 2007. A Bayesian state-space formulation of dynamic occupancy models. Ecology 88:1813–1823.</w:t>
      </w:r>
    </w:p>
    <w:p w14:paraId="1C5DD825"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Secor, G. A., and V. V. Rivera-Varas. 2004. Emerging diseases of cultivated potato and their impact on Latin America. Revista Latinoamericana de la Papa (Suplemento) 1:1–8.</w:t>
      </w:r>
    </w:p>
    <w:p w14:paraId="5739D650"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Sengoda, V. G., W. R. Cooper, K. D. Swisher, D. C. Henne, and J. E. Munyaneza. 2014. Latent Period and Transmission of “Candidatus Liberibacter solanacearum” by the Potato Psyllid Bactericera cockerelli (Hemiptera: Triozidae). PLoS ONE 9:e93475.</w:t>
      </w:r>
    </w:p>
    <w:p w14:paraId="60DF90D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Sengoda, V. G., J. E. Munyaneza, J. M. Crosslin, J. L. Buchman, and H. R. Pappu. 2009. Phenotypic and Etiological Differences Between Psyllid Yellows and Zebra Chip Diseases of Potato. American Journal of Potato Research 87:41–49.</w:t>
      </w:r>
    </w:p>
    <w:p w14:paraId="7BC4FA92"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Sólymos, P., S. Lele, and E. Bayne. 2012. Conditional likelihood approach for analyzing single visit abundance survey data in the presence of zero inflation and detection error. Environmetrics 23:197–205.</w:t>
      </w:r>
    </w:p>
    <w:p w14:paraId="4ECDAB26"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Stephenson, N. 1998. Actual evapotranspiration and deficit: biologically meaningful correlates of vegetation distribution across spatial scales. Journal of Biogeography 25:855–870.</w:t>
      </w:r>
    </w:p>
    <w:p w14:paraId="432BB13D"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van Strien, A. J., C. A. Swaay, and T. Termaat. 2013. Opportunistic citizen science data of animal species produce reliable estimates of distribution trends if analysed with occupancy models. Journal of Applied Ecology 50:1450–1458.</w:t>
      </w:r>
    </w:p>
    <w:p w14:paraId="7E3B423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Szabo, J. K., P. A. Vesk, P. W. J. Baxter, and H. P. Possingham. 2010. Regional avian species declines estimated from volunteer-collected long-term data using List Length Analysis. Ecological Applications 20:2157–2169.</w:t>
      </w:r>
    </w:p>
    <w:p w14:paraId="4268BFCE"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Tingley, M. W., and S. R. Beissinger. 2009. Detecting range shifts from historical species occurrences: new perspectives on old data. Trends in Ecology &amp; Evolution 24:625–633.</w:t>
      </w:r>
    </w:p>
    <w:p w14:paraId="47930ABE"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Turek, D., P. de Valpine, and C. J. Paciorek. 2016. Efficient Markov Chain Monte Carlo Sampling for Hierarchical Hidden Markov Models. arXiv preprint arXiv:1601.02698.</w:t>
      </w:r>
    </w:p>
    <w:p w14:paraId="6F0FEABF"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Tuthill, L. D. 1945. Contributions to the Knowledge of the Psyllidae of Mexico (Continued). Journal of the Kansas Entomological Society 18:1–29.</w:t>
      </w:r>
    </w:p>
    <w:p w14:paraId="50AD856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[USEPA] U.S. Environmental Protection Agency. 1998. Guidelines for Ecological Risk Assessment. U.S. Environmental Protection Agency, Washington, D.C.</w:t>
      </w:r>
    </w:p>
    <w:p w14:paraId="2BE4203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de Valpine, P., D. Turek, C. J. Paciorek, C. Anderson-Bergman, D. T. Lang, and R. Bodik. 2016. Programming with models: writing statistical algorithms for general model structures with NIMBLE. Journal of Computational and Graphical Statistics 0:1–28.</w:t>
      </w:r>
    </w:p>
    <w:p w14:paraId="69B54069"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Wallis, R. L. 1955. Ecological studies on the potato psyllid as a pest of potatoes. US Dept. of Agriculture.</w:t>
      </w:r>
    </w:p>
    <w:p w14:paraId="6974F933"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Wieczorek, J., Q. Guo, and R. Hijmans. 2004. The point-radius method for georeferencing locality descriptions and calculating associated uncertainty. International Journal of Geographical Information Science 18:745–767.</w:t>
      </w:r>
    </w:p>
    <w:p w14:paraId="7E29D481" w14:textId="6CD60458" w:rsidR="004C4AD1" w:rsidRPr="00F525EA" w:rsidRDefault="004C4AD1" w:rsidP="00F525EA">
      <w:pPr>
        <w:spacing w:after="0"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1286498F" w14:textId="77777777" w:rsidR="006E33BD" w:rsidRDefault="006E33BD" w:rsidP="006E33BD">
      <w:pPr>
        <w:spacing w:after="0" w:line="480" w:lineRule="auto"/>
        <w:ind w:firstLine="720"/>
        <w:rPr>
          <w:rFonts w:ascii="Times New Roman" w:hAnsi="Times New Roman" w:cs="Times New Roman"/>
          <w:sz w:val="24"/>
          <w:szCs w:val="24"/>
        </w:rPr>
      </w:pPr>
    </w:p>
    <w:p w14:paraId="46D27B19" w14:textId="77777777" w:rsidR="004D6877" w:rsidRDefault="004D6877" w:rsidP="007118FD">
      <w:pPr>
        <w:spacing w:after="0" w:line="480" w:lineRule="auto"/>
        <w:ind w:firstLine="720"/>
        <w:rPr>
          <w:rFonts w:ascii="Times New Roman" w:hAnsi="Times New Roman" w:cs="Times New Roman"/>
          <w:sz w:val="24"/>
          <w:szCs w:val="24"/>
        </w:rPr>
      </w:pPr>
    </w:p>
    <w:p w14:paraId="24834C2D" w14:textId="4BEDA1B5" w:rsidR="00125402" w:rsidRDefault="005379AD">
      <w:pPr>
        <w:rPr>
          <w:rFonts w:ascii="Times New Roman" w:hAnsi="Times New Roman" w:cs="Times New Roman"/>
          <w:sz w:val="24"/>
          <w:szCs w:val="24"/>
        </w:rPr>
      </w:pPr>
      <w:r>
        <w:rPr>
          <w:rFonts w:ascii="Times New Roman" w:hAnsi="Times New Roman" w:cs="Times New Roman"/>
          <w:sz w:val="24"/>
          <w:szCs w:val="24"/>
        </w:rPr>
        <w:tab/>
      </w:r>
      <w:r w:rsidR="00125402">
        <w:rPr>
          <w:rFonts w:ascii="Times New Roman" w:hAnsi="Times New Roman" w:cs="Times New Roman"/>
          <w:sz w:val="24"/>
          <w:szCs w:val="24"/>
        </w:rPr>
        <w:br w:type="page"/>
      </w:r>
    </w:p>
    <w:p w14:paraId="57FC596E" w14:textId="776F94AC" w:rsidR="00E92D69" w:rsidRDefault="00E92D69" w:rsidP="00125402">
      <w:pPr>
        <w:spacing w:after="0" w:line="480" w:lineRule="auto"/>
        <w:rPr>
          <w:rFonts w:ascii="Times New Roman" w:hAnsi="Times New Roman" w:cs="Times New Roman"/>
          <w:sz w:val="24"/>
          <w:szCs w:val="24"/>
        </w:rPr>
      </w:pPr>
      <w:r>
        <w:rPr>
          <w:rFonts w:ascii="Times New Roman" w:hAnsi="Times New Roman" w:cs="Times New Roman"/>
          <w:b/>
          <w:sz w:val="24"/>
          <w:szCs w:val="24"/>
        </w:rPr>
        <w:lastRenderedPageBreak/>
        <w:t xml:space="preserve">Table 1. </w:t>
      </w:r>
      <w:r w:rsidR="007B469D">
        <w:rPr>
          <w:rFonts w:ascii="Times New Roman" w:hAnsi="Times New Roman" w:cs="Times New Roman"/>
          <w:sz w:val="24"/>
          <w:szCs w:val="24"/>
        </w:rPr>
        <w:t>Estimated m</w:t>
      </w:r>
      <w:r>
        <w:rPr>
          <w:rFonts w:ascii="Times New Roman" w:hAnsi="Times New Roman" w:cs="Times New Roman"/>
          <w:sz w:val="24"/>
          <w:szCs w:val="24"/>
        </w:rPr>
        <w:t>ean and 95% credible intervals</w:t>
      </w:r>
      <w:r w:rsidR="007B469D">
        <w:rPr>
          <w:rFonts w:ascii="Times New Roman" w:hAnsi="Times New Roman" w:cs="Times New Roman"/>
          <w:sz w:val="24"/>
          <w:szCs w:val="24"/>
        </w:rPr>
        <w:t xml:space="preserve"> (in brackets)</w:t>
      </w:r>
      <w:r>
        <w:rPr>
          <w:rFonts w:ascii="Times New Roman" w:hAnsi="Times New Roman" w:cs="Times New Roman"/>
          <w:sz w:val="24"/>
          <w:szCs w:val="24"/>
        </w:rPr>
        <w:t xml:space="preserve"> of linear coefficient</w:t>
      </w:r>
      <w:r w:rsidR="007B469D">
        <w:rPr>
          <w:rFonts w:ascii="Times New Roman" w:hAnsi="Times New Roman" w:cs="Times New Roman"/>
          <w:sz w:val="24"/>
          <w:szCs w:val="24"/>
        </w:rPr>
        <w:t>s</w:t>
      </w:r>
      <w:r>
        <w:rPr>
          <w:rFonts w:ascii="Times New Roman" w:hAnsi="Times New Roman" w:cs="Times New Roman"/>
          <w:sz w:val="24"/>
          <w:szCs w:val="24"/>
        </w:rPr>
        <w:t xml:space="preserve"> for GLMM and occupancy model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occurrence.</w:t>
      </w:r>
    </w:p>
    <w:tbl>
      <w:tblPr>
        <w:tblStyle w:val="TableGrid"/>
        <w:tblW w:w="85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2520"/>
        <w:gridCol w:w="2810"/>
      </w:tblGrid>
      <w:tr w:rsidR="002818FD" w:rsidRPr="00AC6EE2" w14:paraId="080E5E91" w14:textId="77777777" w:rsidTr="00766C69">
        <w:tc>
          <w:tcPr>
            <w:tcW w:w="3235" w:type="dxa"/>
            <w:tcBorders>
              <w:top w:val="single" w:sz="4" w:space="0" w:color="auto"/>
              <w:bottom w:val="single" w:sz="4" w:space="0" w:color="auto"/>
            </w:tcBorders>
            <w:vAlign w:val="center"/>
          </w:tcPr>
          <w:p w14:paraId="71E749D6" w14:textId="10A8C32C" w:rsidR="002818FD" w:rsidRPr="00AC6EE2" w:rsidRDefault="002818FD" w:rsidP="00E92D69">
            <w:pPr>
              <w:rPr>
                <w:rFonts w:ascii="Times New Roman" w:hAnsi="Times New Roman" w:cs="Times New Roman"/>
                <w:sz w:val="24"/>
                <w:szCs w:val="24"/>
              </w:rPr>
            </w:pPr>
            <w:r w:rsidRPr="00AC6EE2">
              <w:rPr>
                <w:rFonts w:ascii="Times New Roman" w:hAnsi="Times New Roman" w:cs="Times New Roman"/>
                <w:sz w:val="24"/>
                <w:szCs w:val="24"/>
              </w:rPr>
              <w:t>Model term</w:t>
            </w:r>
          </w:p>
        </w:tc>
        <w:tc>
          <w:tcPr>
            <w:tcW w:w="2520" w:type="dxa"/>
            <w:tcBorders>
              <w:top w:val="single" w:sz="4" w:space="0" w:color="auto"/>
              <w:bottom w:val="single" w:sz="4" w:space="0" w:color="auto"/>
            </w:tcBorders>
            <w:vAlign w:val="center"/>
          </w:tcPr>
          <w:p w14:paraId="7BA92CC4" w14:textId="77777777" w:rsidR="002818FD" w:rsidRPr="00AC6EE2" w:rsidRDefault="002818FD" w:rsidP="00E92D69">
            <w:pPr>
              <w:jc w:val="center"/>
              <w:rPr>
                <w:rFonts w:ascii="Times New Roman" w:hAnsi="Times New Roman" w:cs="Times New Roman"/>
                <w:sz w:val="24"/>
                <w:szCs w:val="24"/>
              </w:rPr>
            </w:pPr>
            <w:r w:rsidRPr="00AC6EE2">
              <w:rPr>
                <w:rFonts w:ascii="Times New Roman" w:hAnsi="Times New Roman" w:cs="Times New Roman"/>
                <w:sz w:val="24"/>
                <w:szCs w:val="24"/>
              </w:rPr>
              <w:t>GLMM</w:t>
            </w:r>
          </w:p>
        </w:tc>
        <w:tc>
          <w:tcPr>
            <w:tcW w:w="2810" w:type="dxa"/>
            <w:tcBorders>
              <w:top w:val="single" w:sz="4" w:space="0" w:color="auto"/>
              <w:bottom w:val="single" w:sz="4" w:space="0" w:color="auto"/>
            </w:tcBorders>
            <w:vAlign w:val="center"/>
          </w:tcPr>
          <w:p w14:paraId="4D57E47E" w14:textId="24275A35" w:rsidR="002818FD" w:rsidRPr="00AC6EE2" w:rsidRDefault="002818FD" w:rsidP="002818FD">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Occupancy model</w:t>
            </w:r>
          </w:p>
        </w:tc>
      </w:tr>
      <w:tr w:rsidR="00AC6EE2" w:rsidRPr="00AC6EE2" w14:paraId="7415A478" w14:textId="77777777" w:rsidTr="00CE32D5">
        <w:tc>
          <w:tcPr>
            <w:tcW w:w="3235" w:type="dxa"/>
            <w:tcBorders>
              <w:top w:val="single" w:sz="4" w:space="0" w:color="auto"/>
            </w:tcBorders>
            <w:vAlign w:val="center"/>
          </w:tcPr>
          <w:p w14:paraId="3BDD2BBB" w14:textId="3034C3E8"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Year</w:t>
            </w:r>
          </w:p>
        </w:tc>
        <w:tc>
          <w:tcPr>
            <w:tcW w:w="2520" w:type="dxa"/>
            <w:tcBorders>
              <w:top w:val="single" w:sz="4" w:space="0" w:color="auto"/>
            </w:tcBorders>
            <w:vAlign w:val="bottom"/>
          </w:tcPr>
          <w:p w14:paraId="2EE373D6" w14:textId="09DE229B" w:rsidR="00AC6EE2" w:rsidRPr="00AC6EE2" w:rsidRDefault="00AC6EE2" w:rsidP="00AC6EE2">
            <w:pPr>
              <w:jc w:val="center"/>
              <w:rPr>
                <w:rFonts w:ascii="Times New Roman" w:hAnsi="Times New Roman" w:cs="Times New Roman"/>
                <w:sz w:val="24"/>
                <w:szCs w:val="24"/>
                <w:vertAlign w:val="superscript"/>
              </w:rPr>
            </w:pPr>
            <w:r w:rsidRPr="00AC6EE2">
              <w:rPr>
                <w:rFonts w:ascii="Times New Roman" w:hAnsi="Times New Roman" w:cs="Times New Roman"/>
                <w:color w:val="000000"/>
                <w:sz w:val="24"/>
                <w:szCs w:val="24"/>
              </w:rPr>
              <w:t>0.88 [0.41, 1.39]</w:t>
            </w:r>
            <w:r>
              <w:rPr>
                <w:rFonts w:ascii="Times New Roman" w:hAnsi="Times New Roman" w:cs="Times New Roman"/>
                <w:color w:val="000000"/>
                <w:sz w:val="24"/>
                <w:szCs w:val="24"/>
                <w:vertAlign w:val="superscript"/>
              </w:rPr>
              <w:t>b</w:t>
            </w:r>
          </w:p>
        </w:tc>
        <w:tc>
          <w:tcPr>
            <w:tcW w:w="2810" w:type="dxa"/>
            <w:tcBorders>
              <w:top w:val="single" w:sz="4" w:space="0" w:color="auto"/>
            </w:tcBorders>
            <w:vAlign w:val="bottom"/>
          </w:tcPr>
          <w:p w14:paraId="66DF967B" w14:textId="013D8860"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49.56 [14.89, 92.2]</w:t>
            </w:r>
          </w:p>
        </w:tc>
      </w:tr>
      <w:tr w:rsidR="00AC6EE2" w:rsidRPr="00AC6EE2" w14:paraId="75708E94" w14:textId="77777777" w:rsidTr="00CE32D5">
        <w:tc>
          <w:tcPr>
            <w:tcW w:w="3235" w:type="dxa"/>
            <w:vAlign w:val="center"/>
          </w:tcPr>
          <w:p w14:paraId="0AC86F05" w14:textId="675D23D2"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Month</w:t>
            </w:r>
          </w:p>
        </w:tc>
        <w:tc>
          <w:tcPr>
            <w:tcW w:w="2520" w:type="dxa"/>
            <w:vAlign w:val="bottom"/>
          </w:tcPr>
          <w:p w14:paraId="4657C6D1" w14:textId="62DB2B9F"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-0.13 [-0.53, 0.31]</w:t>
            </w:r>
          </w:p>
        </w:tc>
        <w:tc>
          <w:tcPr>
            <w:tcW w:w="2810" w:type="dxa"/>
            <w:vAlign w:val="bottom"/>
          </w:tcPr>
          <w:p w14:paraId="30732784" w14:textId="595D03D0"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4.96 [-35.44, 52.72]</w:t>
            </w:r>
          </w:p>
        </w:tc>
      </w:tr>
      <w:tr w:rsidR="00AC6EE2" w:rsidRPr="00AC6EE2" w14:paraId="4945E4CA" w14:textId="77777777" w:rsidTr="00CE32D5">
        <w:tc>
          <w:tcPr>
            <w:tcW w:w="3235" w:type="dxa"/>
            <w:vAlign w:val="center"/>
          </w:tcPr>
          <w:p w14:paraId="7A1ABC2C" w14:textId="1C148630" w:rsidR="00AC6EE2" w:rsidRPr="00AC6EE2" w:rsidRDefault="00AC6EE2" w:rsidP="00AC6EE2">
            <w:pPr>
              <w:rPr>
                <w:rFonts w:ascii="Times New Roman" w:hAnsi="Times New Roman" w:cs="Times New Roman"/>
                <w:sz w:val="24"/>
                <w:szCs w:val="24"/>
                <w:vertAlign w:val="superscript"/>
              </w:rPr>
            </w:pPr>
            <w:r w:rsidRPr="00AC6EE2">
              <w:rPr>
                <w:rFonts w:ascii="Times New Roman" w:hAnsi="Times New Roman" w:cs="Times New Roman"/>
                <w:sz w:val="24"/>
                <w:szCs w:val="24"/>
              </w:rPr>
              <w:t>Month</w:t>
            </w:r>
            <w:r w:rsidRPr="00AC6EE2">
              <w:rPr>
                <w:rFonts w:ascii="Times New Roman" w:hAnsi="Times New Roman" w:cs="Times New Roman"/>
                <w:sz w:val="24"/>
                <w:szCs w:val="24"/>
                <w:vertAlign w:val="superscript"/>
              </w:rPr>
              <w:t>2</w:t>
            </w:r>
          </w:p>
        </w:tc>
        <w:tc>
          <w:tcPr>
            <w:tcW w:w="2520" w:type="dxa"/>
            <w:vAlign w:val="bottom"/>
          </w:tcPr>
          <w:p w14:paraId="6EB1E04A" w14:textId="6DB30230"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0.39 [0.09, 0.69]</w:t>
            </w:r>
          </w:p>
        </w:tc>
        <w:tc>
          <w:tcPr>
            <w:tcW w:w="2810" w:type="dxa"/>
            <w:vAlign w:val="bottom"/>
          </w:tcPr>
          <w:p w14:paraId="38F65DE9" w14:textId="182E5980"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11.07 [-32.1, 56.13]</w:t>
            </w:r>
          </w:p>
        </w:tc>
      </w:tr>
      <w:tr w:rsidR="00AC6EE2" w:rsidRPr="00AC6EE2" w14:paraId="317E107B" w14:textId="77777777" w:rsidTr="00CE32D5">
        <w:tc>
          <w:tcPr>
            <w:tcW w:w="3235" w:type="dxa"/>
            <w:vAlign w:val="center"/>
          </w:tcPr>
          <w:p w14:paraId="196705E2" w14:textId="455EA147"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AET</w:t>
            </w:r>
          </w:p>
        </w:tc>
        <w:tc>
          <w:tcPr>
            <w:tcW w:w="2520" w:type="dxa"/>
            <w:vAlign w:val="bottom"/>
          </w:tcPr>
          <w:p w14:paraId="2059632E" w14:textId="1916ABA8"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-0.57 [-1.25, 0.01]</w:t>
            </w:r>
          </w:p>
        </w:tc>
        <w:tc>
          <w:tcPr>
            <w:tcW w:w="2810" w:type="dxa"/>
            <w:vAlign w:val="bottom"/>
          </w:tcPr>
          <w:p w14:paraId="203E9868" w14:textId="60C3946D"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-22.79 [-71.61, 29.92]</w:t>
            </w:r>
          </w:p>
        </w:tc>
      </w:tr>
      <w:tr w:rsidR="00AC6EE2" w:rsidRPr="00AC6EE2" w14:paraId="075CDD77" w14:textId="77777777" w:rsidTr="00CE32D5">
        <w:tc>
          <w:tcPr>
            <w:tcW w:w="3235" w:type="dxa"/>
            <w:vAlign w:val="center"/>
          </w:tcPr>
          <w:p w14:paraId="4C4AFF45" w14:textId="5A5E01AD" w:rsidR="00AC6EE2" w:rsidRPr="00AC6EE2" w:rsidRDefault="00AC6EE2" w:rsidP="00AC6EE2">
            <w:pPr>
              <w:rPr>
                <w:rFonts w:ascii="Times New Roman" w:hAnsi="Times New Roman" w:cs="Times New Roman"/>
                <w:sz w:val="24"/>
                <w:szCs w:val="24"/>
              </w:rPr>
            </w:pPr>
            <w:proofErr w:type="spellStart"/>
            <w:r w:rsidRPr="00AC6EE2">
              <w:rPr>
                <w:rFonts w:ascii="Times New Roman" w:hAnsi="Times New Roman" w:cs="Times New Roman"/>
                <w:sz w:val="24"/>
                <w:szCs w:val="24"/>
              </w:rPr>
              <w:t>T</w:t>
            </w:r>
            <w:r w:rsidRPr="00AC6EE2">
              <w:rPr>
                <w:rFonts w:ascii="Times New Roman" w:hAnsi="Times New Roman" w:cs="Times New Roman"/>
                <w:sz w:val="24"/>
                <w:szCs w:val="24"/>
                <w:vertAlign w:val="subscript"/>
              </w:rPr>
              <w:t>min</w:t>
            </w:r>
            <w:proofErr w:type="spellEnd"/>
          </w:p>
        </w:tc>
        <w:tc>
          <w:tcPr>
            <w:tcW w:w="2520" w:type="dxa"/>
            <w:vAlign w:val="bottom"/>
          </w:tcPr>
          <w:p w14:paraId="742FE9EE" w14:textId="1DF11016"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-0.48 [-0.89, -0.09]</w:t>
            </w:r>
          </w:p>
        </w:tc>
        <w:tc>
          <w:tcPr>
            <w:tcW w:w="2810" w:type="dxa"/>
            <w:vAlign w:val="bottom"/>
          </w:tcPr>
          <w:p w14:paraId="6D2E56EE" w14:textId="149BB4D1"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-15.55 [-66.49, 36.1]</w:t>
            </w:r>
          </w:p>
        </w:tc>
      </w:tr>
      <w:tr w:rsidR="00AC6EE2" w:rsidRPr="00AC6EE2" w14:paraId="33CE5732" w14:textId="77777777" w:rsidTr="00CE32D5">
        <w:tc>
          <w:tcPr>
            <w:tcW w:w="3235" w:type="dxa"/>
            <w:vAlign w:val="center"/>
          </w:tcPr>
          <w:p w14:paraId="5B66CC08" w14:textId="63731E5D" w:rsidR="00AC6EE2" w:rsidRPr="00AC6EE2" w:rsidRDefault="00AC6EE2" w:rsidP="00AC6EE2">
            <w:pPr>
              <w:rPr>
                <w:rFonts w:ascii="Times New Roman" w:hAnsi="Times New Roman" w:cs="Times New Roman"/>
                <w:sz w:val="24"/>
                <w:szCs w:val="24"/>
              </w:rPr>
            </w:pPr>
            <w:proofErr w:type="spellStart"/>
            <w:r w:rsidRPr="00AC6EE2">
              <w:rPr>
                <w:rFonts w:ascii="Times New Roman" w:hAnsi="Times New Roman" w:cs="Times New Roman"/>
                <w:sz w:val="24"/>
                <w:szCs w:val="24"/>
              </w:rPr>
              <w:t>T</w:t>
            </w:r>
            <w:r w:rsidRPr="00AC6EE2">
              <w:rPr>
                <w:rFonts w:ascii="Times New Roman" w:hAnsi="Times New Roman" w:cs="Times New Roman"/>
                <w:sz w:val="24"/>
                <w:szCs w:val="24"/>
                <w:vertAlign w:val="subscript"/>
              </w:rPr>
              <w:t>max</w:t>
            </w:r>
            <w:proofErr w:type="spellEnd"/>
          </w:p>
        </w:tc>
        <w:tc>
          <w:tcPr>
            <w:tcW w:w="2520" w:type="dxa"/>
            <w:vAlign w:val="bottom"/>
          </w:tcPr>
          <w:p w14:paraId="11AE266D" w14:textId="3E19DB05"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-0.33 [-0.84, 0.18]</w:t>
            </w:r>
          </w:p>
        </w:tc>
        <w:tc>
          <w:tcPr>
            <w:tcW w:w="2810" w:type="dxa"/>
            <w:vAlign w:val="bottom"/>
          </w:tcPr>
          <w:p w14:paraId="6104DD11" w14:textId="7440E074"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-11.43 [-60.56, 41.12]</w:t>
            </w:r>
          </w:p>
        </w:tc>
      </w:tr>
      <w:tr w:rsidR="00AC6EE2" w:rsidRPr="00AC6EE2" w14:paraId="0A8F03B4" w14:textId="77777777" w:rsidTr="00CE32D5">
        <w:tc>
          <w:tcPr>
            <w:tcW w:w="3235" w:type="dxa"/>
            <w:vAlign w:val="center"/>
          </w:tcPr>
          <w:p w14:paraId="7AB7AB01" w14:textId="3BCE4FDA" w:rsidR="00AC6EE2" w:rsidRPr="00AC6EE2" w:rsidRDefault="00AC6EE2" w:rsidP="00AC6EE2">
            <w:pPr>
              <w:rPr>
                <w:rFonts w:ascii="Times New Roman" w:hAnsi="Times New Roman" w:cs="Times New Roman"/>
                <w:sz w:val="24"/>
                <w:szCs w:val="24"/>
                <w:vertAlign w:val="subscript"/>
              </w:rPr>
            </w:pPr>
            <w:r w:rsidRPr="00AC6EE2">
              <w:rPr>
                <w:rFonts w:ascii="Times New Roman" w:hAnsi="Times New Roman" w:cs="Times New Roman"/>
                <w:sz w:val="24"/>
                <w:szCs w:val="24"/>
              </w:rPr>
              <w:t xml:space="preserve">Detection sub-model </w:t>
            </w:r>
            <w:proofErr w:type="spellStart"/>
            <w:r w:rsidRPr="00AC6EE2">
              <w:rPr>
                <w:rFonts w:ascii="Times New Roman" w:hAnsi="Times New Roman" w:cs="Times New Roman"/>
                <w:sz w:val="24"/>
                <w:szCs w:val="24"/>
              </w:rPr>
              <w:t>intercept</w:t>
            </w:r>
            <w:r w:rsidRPr="00AC6EE2">
              <w:rPr>
                <w:rFonts w:ascii="Times New Roman" w:hAnsi="Times New Roman" w:cs="Times New Roman"/>
                <w:sz w:val="24"/>
                <w:szCs w:val="24"/>
                <w:vertAlign w:val="superscript"/>
              </w:rPr>
              <w:t>a</w:t>
            </w:r>
            <w:proofErr w:type="spellEnd"/>
          </w:p>
        </w:tc>
        <w:tc>
          <w:tcPr>
            <w:tcW w:w="2520" w:type="dxa"/>
            <w:vAlign w:val="center"/>
          </w:tcPr>
          <w:p w14:paraId="73284BB5" w14:textId="15C1A97B"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sz w:val="24"/>
                <w:szCs w:val="24"/>
              </w:rPr>
              <w:t>NA</w:t>
            </w:r>
          </w:p>
        </w:tc>
        <w:tc>
          <w:tcPr>
            <w:tcW w:w="2810" w:type="dxa"/>
            <w:vAlign w:val="bottom"/>
          </w:tcPr>
          <w:p w14:paraId="6BED52D1" w14:textId="2A2B6F6E"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-2.44 [-2.91, -1.98]</w:t>
            </w:r>
          </w:p>
        </w:tc>
      </w:tr>
      <w:tr w:rsidR="00AC6EE2" w:rsidRPr="00AC6EE2" w14:paraId="63A42F60" w14:textId="77777777" w:rsidTr="00CE32D5">
        <w:tc>
          <w:tcPr>
            <w:tcW w:w="3235" w:type="dxa"/>
            <w:vAlign w:val="center"/>
          </w:tcPr>
          <w:p w14:paraId="1059BF4C" w14:textId="77777777"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List length</w:t>
            </w:r>
          </w:p>
        </w:tc>
        <w:tc>
          <w:tcPr>
            <w:tcW w:w="2520" w:type="dxa"/>
            <w:vAlign w:val="bottom"/>
          </w:tcPr>
          <w:p w14:paraId="5E0C91E9" w14:textId="0D980D62" w:rsidR="00AC6EE2" w:rsidRPr="00AC6EE2" w:rsidRDefault="00AC6EE2" w:rsidP="00AC6EE2">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0.34 [-0.05, 0.73]</w:t>
            </w:r>
          </w:p>
        </w:tc>
        <w:tc>
          <w:tcPr>
            <w:tcW w:w="2810" w:type="dxa"/>
            <w:vAlign w:val="bottom"/>
          </w:tcPr>
          <w:p w14:paraId="2346868A" w14:textId="4AEC4FC3"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0.3 [-0.03, 0.62]</w:t>
            </w:r>
          </w:p>
        </w:tc>
      </w:tr>
      <w:tr w:rsidR="00AC6EE2" w:rsidRPr="00AC6EE2" w14:paraId="307CCFD0" w14:textId="77777777" w:rsidTr="00CE32D5">
        <w:tc>
          <w:tcPr>
            <w:tcW w:w="3235" w:type="dxa"/>
            <w:vAlign w:val="center"/>
          </w:tcPr>
          <w:p w14:paraId="391BC8C2" w14:textId="77777777"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List length * year</w:t>
            </w:r>
          </w:p>
        </w:tc>
        <w:tc>
          <w:tcPr>
            <w:tcW w:w="2520" w:type="dxa"/>
            <w:vAlign w:val="bottom"/>
          </w:tcPr>
          <w:p w14:paraId="79F18FF7" w14:textId="2875FCFF" w:rsidR="00AC6EE2" w:rsidRPr="00AC6EE2" w:rsidRDefault="00AC6EE2" w:rsidP="00AC6EE2">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0.31 [-0.1, 0.76]</w:t>
            </w:r>
          </w:p>
        </w:tc>
        <w:tc>
          <w:tcPr>
            <w:tcW w:w="2810" w:type="dxa"/>
            <w:vAlign w:val="bottom"/>
          </w:tcPr>
          <w:p w14:paraId="432D0099" w14:textId="7099F12B" w:rsidR="00AC6EE2" w:rsidRPr="00AC6EE2" w:rsidRDefault="00AC6EE2" w:rsidP="00AC6EE2">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0.33 [-0.03, 0.71]</w:t>
            </w:r>
          </w:p>
        </w:tc>
      </w:tr>
      <w:tr w:rsidR="00AC6EE2" w:rsidRPr="00AC6EE2" w14:paraId="67F15B29" w14:textId="77777777" w:rsidTr="00CE32D5">
        <w:tc>
          <w:tcPr>
            <w:tcW w:w="3235" w:type="dxa"/>
            <w:vAlign w:val="center"/>
          </w:tcPr>
          <w:p w14:paraId="68EF86FC" w14:textId="5260D1CA"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α</w:t>
            </w:r>
            <w:r w:rsidRPr="00AC6EE2">
              <w:rPr>
                <w:rFonts w:ascii="Times New Roman" w:hAnsi="Times New Roman" w:cs="Times New Roman"/>
                <w:sz w:val="24"/>
                <w:szCs w:val="24"/>
                <w:vertAlign w:val="subscript"/>
              </w:rPr>
              <w:t>µ</w:t>
            </w:r>
          </w:p>
        </w:tc>
        <w:tc>
          <w:tcPr>
            <w:tcW w:w="2520" w:type="dxa"/>
            <w:vAlign w:val="bottom"/>
          </w:tcPr>
          <w:p w14:paraId="481A5B1F" w14:textId="374F8731"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-4.85 [-6.06, -3.93]</w:t>
            </w:r>
          </w:p>
        </w:tc>
        <w:tc>
          <w:tcPr>
            <w:tcW w:w="2810" w:type="dxa"/>
            <w:vAlign w:val="bottom"/>
          </w:tcPr>
          <w:p w14:paraId="36268B7B" w14:textId="3510C4AF"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-14.06 [-68.65, 45.46]</w:t>
            </w:r>
          </w:p>
        </w:tc>
      </w:tr>
      <w:tr w:rsidR="00AC6EE2" w:rsidRPr="00AC6EE2" w14:paraId="252877A9" w14:textId="77777777" w:rsidTr="00CE32D5">
        <w:tc>
          <w:tcPr>
            <w:tcW w:w="3235" w:type="dxa"/>
            <w:vAlign w:val="center"/>
          </w:tcPr>
          <w:p w14:paraId="2DE4CDA0" w14:textId="73983D33"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α</w:t>
            </w:r>
            <w:r w:rsidRPr="00AC6EE2">
              <w:rPr>
                <w:rFonts w:ascii="Times New Roman" w:hAnsi="Times New Roman" w:cs="Times New Roman"/>
                <w:sz w:val="24"/>
                <w:szCs w:val="24"/>
                <w:vertAlign w:val="subscript"/>
              </w:rPr>
              <w:t>σ</w:t>
            </w:r>
          </w:p>
        </w:tc>
        <w:tc>
          <w:tcPr>
            <w:tcW w:w="2520" w:type="dxa"/>
            <w:vAlign w:val="bottom"/>
          </w:tcPr>
          <w:p w14:paraId="3DB13031" w14:textId="4B173131"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1.17 [0.64, 2.06]</w:t>
            </w:r>
          </w:p>
        </w:tc>
        <w:tc>
          <w:tcPr>
            <w:tcW w:w="2810" w:type="dxa"/>
            <w:vAlign w:val="bottom"/>
          </w:tcPr>
          <w:p w14:paraId="5192A310" w14:textId="0D51AFEC"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271.68 [49.19, 884.28]</w:t>
            </w:r>
          </w:p>
        </w:tc>
      </w:tr>
    </w:tbl>
    <w:p w14:paraId="0248E8F6" w14:textId="74DA30B0" w:rsidR="00E92D69" w:rsidRDefault="00285603" w:rsidP="00285603">
      <w:pPr>
        <w:spacing w:after="0" w:line="240" w:lineRule="auto"/>
        <w:rPr>
          <w:rFonts w:ascii="Times New Roman" w:hAnsi="Times New Roman" w:cs="Times New Roman"/>
          <w:sz w:val="24"/>
          <w:szCs w:val="24"/>
        </w:rPr>
      </w:pPr>
      <w:r>
        <w:rPr>
          <w:rFonts w:ascii="Times New Roman" w:hAnsi="Times New Roman" w:cs="Times New Roman"/>
          <w:sz w:val="24"/>
          <w:szCs w:val="24"/>
          <w:vertAlign w:val="superscript"/>
        </w:rPr>
        <w:t>a</w:t>
      </w:r>
      <w:r>
        <w:rPr>
          <w:rFonts w:ascii="Times New Roman" w:hAnsi="Times New Roman" w:cs="Times New Roman"/>
          <w:sz w:val="24"/>
          <w:szCs w:val="24"/>
        </w:rPr>
        <w:t xml:space="preserve"> Detection sub</w:t>
      </w:r>
      <w:r w:rsidR="00B53ECC">
        <w:rPr>
          <w:rFonts w:ascii="Times New Roman" w:hAnsi="Times New Roman" w:cs="Times New Roman"/>
          <w:sz w:val="24"/>
          <w:szCs w:val="24"/>
        </w:rPr>
        <w:t>-</w:t>
      </w:r>
      <w:r>
        <w:rPr>
          <w:rFonts w:ascii="Times New Roman" w:hAnsi="Times New Roman" w:cs="Times New Roman"/>
          <w:sz w:val="24"/>
          <w:szCs w:val="24"/>
        </w:rPr>
        <w:t>model intercept only applicable for Occupancy model</w:t>
      </w:r>
    </w:p>
    <w:p w14:paraId="2073F1FA" w14:textId="0F8094FC" w:rsidR="00285603" w:rsidRDefault="00285603" w:rsidP="00285603">
      <w:pPr>
        <w:spacing w:after="0" w:line="240" w:lineRule="auto"/>
        <w:rPr>
          <w:rFonts w:ascii="Times New Roman" w:hAnsi="Times New Roman" w:cs="Times New Roman"/>
          <w:sz w:val="24"/>
          <w:szCs w:val="24"/>
        </w:rPr>
      </w:pPr>
      <w:r>
        <w:rPr>
          <w:rFonts w:ascii="Times New Roman" w:hAnsi="Times New Roman" w:cs="Times New Roman"/>
          <w:sz w:val="24"/>
          <w:szCs w:val="24"/>
          <w:vertAlign w:val="superscript"/>
        </w:rPr>
        <w:t>b</w:t>
      </w:r>
      <w:r>
        <w:rPr>
          <w:rFonts w:ascii="Times New Roman" w:hAnsi="Times New Roman" w:cs="Times New Roman"/>
          <w:sz w:val="24"/>
          <w:szCs w:val="24"/>
        </w:rPr>
        <w:t xml:space="preserve"> Mean [2.5% CI, 97.5% CI] estimated from posterior probabilities</w:t>
      </w:r>
    </w:p>
    <w:p w14:paraId="1377A117" w14:textId="79EC2236" w:rsidR="00285603" w:rsidRPr="00285603" w:rsidRDefault="00285603" w:rsidP="00285603">
      <w:pPr>
        <w:spacing w:after="0" w:line="240" w:lineRule="auto"/>
        <w:rPr>
          <w:rFonts w:ascii="Times New Roman" w:hAnsi="Times New Roman" w:cs="Times New Roman"/>
          <w:sz w:val="24"/>
          <w:szCs w:val="24"/>
        </w:rPr>
      </w:pPr>
      <w:r>
        <w:rPr>
          <w:rFonts w:ascii="Times New Roman" w:hAnsi="Times New Roman" w:cs="Times New Roman"/>
          <w:sz w:val="24"/>
          <w:szCs w:val="24"/>
        </w:rPr>
        <w:t>α</w:t>
      </w:r>
      <w:r>
        <w:rPr>
          <w:rFonts w:ascii="Times New Roman" w:hAnsi="Times New Roman" w:cs="Times New Roman"/>
          <w:sz w:val="24"/>
          <w:szCs w:val="24"/>
          <w:vertAlign w:val="subscript"/>
        </w:rPr>
        <w:t>µ</w:t>
      </w:r>
      <w:r>
        <w:rPr>
          <w:rFonts w:ascii="Times New Roman" w:hAnsi="Times New Roman" w:cs="Times New Roman"/>
          <w:sz w:val="24"/>
          <w:szCs w:val="24"/>
        </w:rPr>
        <w:t xml:space="preserve"> = mean of the site random effects; α</w:t>
      </w:r>
      <w:r w:rsidRPr="00E92D69">
        <w:rPr>
          <w:rFonts w:ascii="Times New Roman" w:hAnsi="Times New Roman" w:cs="Times New Roman"/>
          <w:sz w:val="24"/>
          <w:szCs w:val="24"/>
          <w:vertAlign w:val="subscript"/>
        </w:rPr>
        <w:t>σ</w:t>
      </w:r>
      <w:r>
        <w:rPr>
          <w:rFonts w:ascii="Times New Roman" w:hAnsi="Times New Roman" w:cs="Times New Roman"/>
          <w:sz w:val="24"/>
          <w:szCs w:val="24"/>
        </w:rPr>
        <w:t xml:space="preserve"> = variance of the site random effects</w:t>
      </w:r>
    </w:p>
    <w:p w14:paraId="3A0C88A5" w14:textId="58E78D8F" w:rsidR="00E92D69" w:rsidRDefault="00E92D69">
      <w:pPr>
        <w:rPr>
          <w:rFonts w:ascii="Times New Roman" w:hAnsi="Times New Roman" w:cs="Times New Roman"/>
          <w:sz w:val="24"/>
          <w:szCs w:val="24"/>
        </w:rPr>
      </w:pPr>
      <w:r>
        <w:rPr>
          <w:rFonts w:ascii="Times New Roman" w:hAnsi="Times New Roman" w:cs="Times New Roman"/>
          <w:sz w:val="24"/>
          <w:szCs w:val="24"/>
        </w:rPr>
        <w:br w:type="page"/>
      </w:r>
    </w:p>
    <w:p w14:paraId="462E88F5" w14:textId="77777777" w:rsidR="00E92D69" w:rsidRPr="00E92D69" w:rsidRDefault="00E92D69" w:rsidP="00125402">
      <w:pPr>
        <w:spacing w:after="0" w:line="480" w:lineRule="auto"/>
        <w:rPr>
          <w:rFonts w:ascii="Times New Roman" w:hAnsi="Times New Roman" w:cs="Times New Roman"/>
          <w:sz w:val="24"/>
          <w:szCs w:val="24"/>
        </w:rPr>
      </w:pPr>
    </w:p>
    <w:p w14:paraId="25A1E1E2" w14:textId="40DE1481" w:rsidR="00125402" w:rsidRDefault="00125402" w:rsidP="00125402">
      <w:pPr>
        <w:spacing w:after="0" w:line="480" w:lineRule="auto"/>
        <w:rPr>
          <w:rFonts w:ascii="Times New Roman" w:hAnsi="Times New Roman" w:cs="Times New Roman"/>
          <w:b/>
          <w:sz w:val="24"/>
          <w:szCs w:val="24"/>
        </w:rPr>
      </w:pPr>
      <w:r>
        <w:rPr>
          <w:rFonts w:ascii="Times New Roman" w:hAnsi="Times New Roman" w:cs="Times New Roman"/>
          <w:b/>
          <w:sz w:val="24"/>
          <w:szCs w:val="24"/>
        </w:rPr>
        <w:t>Figure Legends</w:t>
      </w:r>
    </w:p>
    <w:p w14:paraId="30EB6A56" w14:textId="77777777" w:rsidR="00B5285D" w:rsidRDefault="00125402" w:rsidP="00125402">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Figure 1. </w:t>
      </w:r>
      <w:r w:rsidR="00B5285D">
        <w:rPr>
          <w:rFonts w:ascii="Times New Roman" w:hAnsi="Times New Roman" w:cs="Times New Roman"/>
          <w:sz w:val="24"/>
          <w:szCs w:val="24"/>
        </w:rPr>
        <w:t xml:space="preserve">Spatial (A) and temporal (B) distribution of all museum records (grey points and bars) and of </w:t>
      </w:r>
      <w:r w:rsidR="00B5285D">
        <w:rPr>
          <w:rFonts w:ascii="Times New Roman" w:hAnsi="Times New Roman" w:cs="Times New Roman"/>
          <w:i/>
          <w:sz w:val="24"/>
          <w:szCs w:val="24"/>
        </w:rPr>
        <w:t xml:space="preserve">B. </w:t>
      </w:r>
      <w:proofErr w:type="spellStart"/>
      <w:r w:rsidR="00B5285D">
        <w:rPr>
          <w:rFonts w:ascii="Times New Roman" w:hAnsi="Times New Roman" w:cs="Times New Roman"/>
          <w:i/>
          <w:sz w:val="24"/>
          <w:szCs w:val="24"/>
        </w:rPr>
        <w:t>cockerelli</w:t>
      </w:r>
      <w:proofErr w:type="spellEnd"/>
      <w:r w:rsidR="00B5285D">
        <w:rPr>
          <w:rFonts w:ascii="Times New Roman" w:hAnsi="Times New Roman" w:cs="Times New Roman"/>
          <w:sz w:val="24"/>
          <w:szCs w:val="24"/>
        </w:rPr>
        <w:t xml:space="preserve"> museum records (black points and bars).</w:t>
      </w:r>
    </w:p>
    <w:p w14:paraId="5414E690" w14:textId="24D2DE66" w:rsidR="00125402" w:rsidRDefault="00B5285D" w:rsidP="00EA177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Figure 2. </w:t>
      </w:r>
      <w:r w:rsidR="00125402">
        <w:rPr>
          <w:rFonts w:ascii="Times New Roman" w:hAnsi="Times New Roman" w:cs="Times New Roman"/>
          <w:sz w:val="24"/>
          <w:szCs w:val="24"/>
        </w:rPr>
        <w:t xml:space="preserve">Histograms of species list length for all lists (grey bars) and lists that contain </w:t>
      </w:r>
      <w:r w:rsidR="00125402">
        <w:rPr>
          <w:rFonts w:ascii="Times New Roman" w:hAnsi="Times New Roman" w:cs="Times New Roman"/>
          <w:i/>
          <w:sz w:val="24"/>
          <w:szCs w:val="24"/>
        </w:rPr>
        <w:t xml:space="preserve">B. </w:t>
      </w:r>
      <w:proofErr w:type="spellStart"/>
      <w:r w:rsidR="00125402">
        <w:rPr>
          <w:rFonts w:ascii="Times New Roman" w:hAnsi="Times New Roman" w:cs="Times New Roman"/>
          <w:i/>
          <w:sz w:val="24"/>
          <w:szCs w:val="24"/>
        </w:rPr>
        <w:t>cockerelli</w:t>
      </w:r>
      <w:proofErr w:type="spellEnd"/>
      <w:r w:rsidR="00125402">
        <w:rPr>
          <w:rFonts w:ascii="Times New Roman" w:hAnsi="Times New Roman" w:cs="Times New Roman"/>
          <w:sz w:val="24"/>
          <w:szCs w:val="24"/>
        </w:rPr>
        <w:t xml:space="preserve"> (black bars).</w:t>
      </w:r>
    </w:p>
    <w:p w14:paraId="133FAA56" w14:textId="32809657" w:rsidR="00EA1772" w:rsidRDefault="00210EA4" w:rsidP="00EA1772">
      <w:pPr>
        <w:spacing w:line="480" w:lineRule="auto"/>
        <w:rPr>
          <w:rFonts w:ascii="Times New Roman" w:hAnsi="Times New Roman" w:cs="Times New Roman"/>
          <w:sz w:val="24"/>
          <w:szCs w:val="24"/>
        </w:rPr>
      </w:pPr>
      <w:r>
        <w:rPr>
          <w:rFonts w:ascii="Times New Roman" w:hAnsi="Times New Roman" w:cs="Times New Roman"/>
          <w:b/>
          <w:sz w:val="24"/>
          <w:szCs w:val="24"/>
        </w:rPr>
        <w:t xml:space="preserve">Figure 3. </w:t>
      </w:r>
      <w:r w:rsidR="00AC6D1A">
        <w:rPr>
          <w:rFonts w:ascii="Times New Roman" w:hAnsi="Times New Roman" w:cs="Times New Roman"/>
          <w:sz w:val="24"/>
          <w:szCs w:val="24"/>
        </w:rPr>
        <w:t xml:space="preserve">GLMM model results: </w:t>
      </w:r>
      <w:r>
        <w:rPr>
          <w:rFonts w:ascii="Times New Roman" w:hAnsi="Times New Roman" w:cs="Times New Roman"/>
          <w:sz w:val="24"/>
          <w:szCs w:val="24"/>
        </w:rPr>
        <w:t>Relati</w:t>
      </w:r>
      <w:r w:rsidR="00EA1772">
        <w:rPr>
          <w:rFonts w:ascii="Times New Roman" w:hAnsi="Times New Roman" w:cs="Times New Roman"/>
          <w:sz w:val="24"/>
          <w:szCs w:val="24"/>
        </w:rPr>
        <w:t>onship</w:t>
      </w:r>
      <w:r w:rsidR="00AC6D1A">
        <w:rPr>
          <w:rFonts w:ascii="Times New Roman" w:hAnsi="Times New Roman" w:cs="Times New Roman"/>
          <w:sz w:val="24"/>
          <w:szCs w:val="24"/>
        </w:rPr>
        <w:t>s</w:t>
      </w:r>
      <w:r w:rsidR="00EA1772">
        <w:rPr>
          <w:rFonts w:ascii="Times New Roman" w:hAnsi="Times New Roman" w:cs="Times New Roman"/>
          <w:sz w:val="24"/>
          <w:szCs w:val="24"/>
        </w:rPr>
        <w:t xml:space="preserve"> between </w:t>
      </w:r>
      <w:r w:rsidR="00AC6D1A">
        <w:rPr>
          <w:rFonts w:ascii="Times New Roman" w:hAnsi="Times New Roman" w:cs="Times New Roman"/>
          <w:sz w:val="24"/>
          <w:szCs w:val="24"/>
        </w:rPr>
        <w:t>GLMM-</w:t>
      </w:r>
      <w:r w:rsidR="00EA1772">
        <w:rPr>
          <w:rFonts w:ascii="Times New Roman" w:hAnsi="Times New Roman" w:cs="Times New Roman"/>
          <w:sz w:val="24"/>
          <w:szCs w:val="24"/>
        </w:rPr>
        <w:t xml:space="preserve">predicted probability of </w:t>
      </w:r>
      <w:r w:rsidR="00EA1772">
        <w:rPr>
          <w:rFonts w:ascii="Times New Roman" w:hAnsi="Times New Roman" w:cs="Times New Roman"/>
          <w:i/>
          <w:sz w:val="24"/>
          <w:szCs w:val="24"/>
        </w:rPr>
        <w:t xml:space="preserve">B. </w:t>
      </w:r>
      <w:proofErr w:type="spellStart"/>
      <w:r w:rsidR="00EA1772">
        <w:rPr>
          <w:rFonts w:ascii="Times New Roman" w:hAnsi="Times New Roman" w:cs="Times New Roman"/>
          <w:i/>
          <w:sz w:val="24"/>
          <w:szCs w:val="24"/>
        </w:rPr>
        <w:t>cockerelli</w:t>
      </w:r>
      <w:proofErr w:type="spellEnd"/>
      <w:r w:rsidR="00EA1772">
        <w:rPr>
          <w:rFonts w:ascii="Times New Roman" w:hAnsi="Times New Roman" w:cs="Times New Roman"/>
          <w:i/>
          <w:sz w:val="24"/>
          <w:szCs w:val="24"/>
        </w:rPr>
        <w:t xml:space="preserve"> </w:t>
      </w:r>
      <w:r>
        <w:rPr>
          <w:rFonts w:ascii="Times New Roman" w:hAnsi="Times New Roman" w:cs="Times New Roman"/>
          <w:sz w:val="24"/>
          <w:szCs w:val="24"/>
        </w:rPr>
        <w:t xml:space="preserve">occupancy and </w:t>
      </w:r>
      <w:r w:rsidR="00EA1772">
        <w:rPr>
          <w:rFonts w:ascii="Times New Roman" w:hAnsi="Times New Roman" w:cs="Times New Roman"/>
          <w:sz w:val="24"/>
          <w:szCs w:val="24"/>
        </w:rPr>
        <w:t xml:space="preserve">list length (A), </w:t>
      </w:r>
      <w:r>
        <w:rPr>
          <w:rFonts w:ascii="Times New Roman" w:hAnsi="Times New Roman" w:cs="Times New Roman"/>
          <w:sz w:val="24"/>
          <w:szCs w:val="24"/>
        </w:rPr>
        <w:t>year</w:t>
      </w:r>
      <w:r w:rsidR="00EA1772">
        <w:rPr>
          <w:rFonts w:ascii="Times New Roman" w:hAnsi="Times New Roman" w:cs="Times New Roman"/>
          <w:sz w:val="24"/>
          <w:szCs w:val="24"/>
        </w:rPr>
        <w:t xml:space="preserve"> collected (B)</w:t>
      </w:r>
      <w:r>
        <w:rPr>
          <w:rFonts w:ascii="Times New Roman" w:hAnsi="Times New Roman" w:cs="Times New Roman"/>
          <w:sz w:val="24"/>
          <w:szCs w:val="24"/>
        </w:rPr>
        <w:t xml:space="preserve">, </w:t>
      </w:r>
      <w:proofErr w:type="spellStart"/>
      <w:r w:rsidR="00FC52B6">
        <w:rPr>
          <w:rFonts w:ascii="Times New Roman" w:hAnsi="Times New Roman" w:cs="Times New Roman"/>
          <w:sz w:val="24"/>
          <w:szCs w:val="24"/>
        </w:rPr>
        <w:t>T</w:t>
      </w:r>
      <w:r w:rsidR="00FC52B6">
        <w:rPr>
          <w:rFonts w:ascii="Times New Roman" w:hAnsi="Times New Roman" w:cs="Times New Roman"/>
          <w:sz w:val="24"/>
          <w:szCs w:val="24"/>
          <w:vertAlign w:val="subscript"/>
        </w:rPr>
        <w:t>min</w:t>
      </w:r>
      <w:proofErr w:type="spellEnd"/>
      <w:r w:rsidR="00EA1772">
        <w:rPr>
          <w:rFonts w:ascii="Times New Roman" w:hAnsi="Times New Roman" w:cs="Times New Roman"/>
          <w:sz w:val="24"/>
          <w:szCs w:val="24"/>
        </w:rPr>
        <w:t xml:space="preserve"> (C)</w:t>
      </w:r>
      <w:r>
        <w:rPr>
          <w:rFonts w:ascii="Times New Roman" w:hAnsi="Times New Roman" w:cs="Times New Roman"/>
          <w:sz w:val="24"/>
          <w:szCs w:val="24"/>
        </w:rPr>
        <w:t xml:space="preserve">, </w:t>
      </w:r>
      <w:r w:rsidR="00EA1772">
        <w:rPr>
          <w:rFonts w:ascii="Times New Roman" w:hAnsi="Times New Roman" w:cs="Times New Roman"/>
          <w:sz w:val="24"/>
          <w:szCs w:val="24"/>
        </w:rPr>
        <w:t>as well as the relationships of occupancy, year collected and month collected (</w:t>
      </w:r>
      <w:r w:rsidR="00FC52B6">
        <w:rPr>
          <w:rFonts w:ascii="Times New Roman" w:hAnsi="Times New Roman" w:cs="Times New Roman"/>
          <w:sz w:val="24"/>
          <w:szCs w:val="24"/>
        </w:rPr>
        <w:t>D</w:t>
      </w:r>
      <w:r w:rsidR="00EA1772">
        <w:rPr>
          <w:rFonts w:ascii="Times New Roman" w:hAnsi="Times New Roman" w:cs="Times New Roman"/>
          <w:sz w:val="24"/>
          <w:szCs w:val="24"/>
        </w:rPr>
        <w:t xml:space="preserve">). For the </w:t>
      </w:r>
      <w:proofErr w:type="spellStart"/>
      <w:r w:rsidR="00EA1772">
        <w:rPr>
          <w:rFonts w:ascii="Times New Roman" w:hAnsi="Times New Roman" w:cs="Times New Roman"/>
          <w:sz w:val="24"/>
          <w:szCs w:val="24"/>
        </w:rPr>
        <w:t>contourplot</w:t>
      </w:r>
      <w:proofErr w:type="spellEnd"/>
      <w:r w:rsidR="00EA1772">
        <w:rPr>
          <w:rFonts w:ascii="Times New Roman" w:hAnsi="Times New Roman" w:cs="Times New Roman"/>
          <w:sz w:val="24"/>
          <w:szCs w:val="24"/>
        </w:rPr>
        <w:t xml:space="preserve"> (E), greyscale values indicate probability of occupancy.</w:t>
      </w:r>
      <w:r w:rsidR="00731A73">
        <w:rPr>
          <w:rFonts w:ascii="Times New Roman" w:hAnsi="Times New Roman" w:cs="Times New Roman"/>
          <w:sz w:val="24"/>
          <w:szCs w:val="24"/>
        </w:rPr>
        <w:t xml:space="preserve"> Fitted lines on scatterplots are smoothing splines.</w:t>
      </w:r>
    </w:p>
    <w:p w14:paraId="3AE0A76F" w14:textId="77777777" w:rsidR="000D7267" w:rsidRDefault="00EA1772" w:rsidP="00EA1772">
      <w:pPr>
        <w:spacing w:line="480" w:lineRule="auto"/>
        <w:rPr>
          <w:rFonts w:ascii="Times New Roman" w:hAnsi="Times New Roman" w:cs="Times New Roman"/>
          <w:sz w:val="24"/>
          <w:szCs w:val="24"/>
        </w:rPr>
      </w:pPr>
      <w:r>
        <w:rPr>
          <w:rFonts w:ascii="Times New Roman" w:hAnsi="Times New Roman" w:cs="Times New Roman"/>
          <w:b/>
          <w:sz w:val="24"/>
          <w:szCs w:val="24"/>
        </w:rPr>
        <w:t xml:space="preserve">Figure 4. </w:t>
      </w:r>
      <w:r w:rsidR="00AC6D1A">
        <w:rPr>
          <w:rFonts w:ascii="Times New Roman" w:hAnsi="Times New Roman" w:cs="Times New Roman"/>
          <w:sz w:val="24"/>
          <w:szCs w:val="24"/>
        </w:rPr>
        <w:t xml:space="preserve">Occupancy model results: </w:t>
      </w:r>
      <w:r>
        <w:rPr>
          <w:rFonts w:ascii="Times New Roman" w:hAnsi="Times New Roman" w:cs="Times New Roman"/>
          <w:sz w:val="24"/>
          <w:szCs w:val="24"/>
        </w:rPr>
        <w:t>Relationship</w:t>
      </w:r>
      <w:r w:rsidR="00AC6D1A">
        <w:rPr>
          <w:rFonts w:ascii="Times New Roman" w:hAnsi="Times New Roman" w:cs="Times New Roman"/>
          <w:sz w:val="24"/>
          <w:szCs w:val="24"/>
        </w:rPr>
        <w:t>s</w:t>
      </w:r>
      <w:r>
        <w:rPr>
          <w:rFonts w:ascii="Times New Roman" w:hAnsi="Times New Roman" w:cs="Times New Roman"/>
          <w:sz w:val="24"/>
          <w:szCs w:val="24"/>
        </w:rPr>
        <w:t xml:space="preserve"> between </w:t>
      </w:r>
      <w:r w:rsidR="00AC6D1A">
        <w:rPr>
          <w:rFonts w:ascii="Times New Roman" w:hAnsi="Times New Roman" w:cs="Times New Roman"/>
          <w:sz w:val="24"/>
          <w:szCs w:val="24"/>
        </w:rPr>
        <w:t>occupancy model-</w:t>
      </w:r>
      <w:r>
        <w:rPr>
          <w:rFonts w:ascii="Times New Roman" w:hAnsi="Times New Roman" w:cs="Times New Roman"/>
          <w:sz w:val="24"/>
          <w:szCs w:val="24"/>
        </w:rPr>
        <w:t xml:space="preserve">predicted probability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occupancy and list length (A) </w:t>
      </w:r>
      <w:r w:rsidR="00AC6D1A">
        <w:rPr>
          <w:rFonts w:ascii="Times New Roman" w:hAnsi="Times New Roman" w:cs="Times New Roman"/>
          <w:sz w:val="24"/>
          <w:szCs w:val="24"/>
        </w:rPr>
        <w:t xml:space="preserve">and </w:t>
      </w:r>
      <w:r>
        <w:rPr>
          <w:rFonts w:ascii="Times New Roman" w:hAnsi="Times New Roman" w:cs="Times New Roman"/>
          <w:sz w:val="24"/>
          <w:szCs w:val="24"/>
        </w:rPr>
        <w:t>year collected (B), as well as the relationships of occupancy, year collected and month collected (</w:t>
      </w:r>
      <w:r w:rsidR="00AC6D1A">
        <w:rPr>
          <w:rFonts w:ascii="Times New Roman" w:hAnsi="Times New Roman" w:cs="Times New Roman"/>
          <w:sz w:val="24"/>
          <w:szCs w:val="24"/>
        </w:rPr>
        <w:t>C</w:t>
      </w:r>
      <w:r>
        <w:rPr>
          <w:rFonts w:ascii="Times New Roman" w:hAnsi="Times New Roman" w:cs="Times New Roman"/>
          <w:sz w:val="24"/>
          <w:szCs w:val="24"/>
        </w:rPr>
        <w:t xml:space="preserve">). For the </w:t>
      </w:r>
      <w:proofErr w:type="spellStart"/>
      <w:r>
        <w:rPr>
          <w:rFonts w:ascii="Times New Roman" w:hAnsi="Times New Roman" w:cs="Times New Roman"/>
          <w:sz w:val="24"/>
          <w:szCs w:val="24"/>
        </w:rPr>
        <w:t>contourplot</w:t>
      </w:r>
      <w:proofErr w:type="spellEnd"/>
      <w:r>
        <w:rPr>
          <w:rFonts w:ascii="Times New Roman" w:hAnsi="Times New Roman" w:cs="Times New Roman"/>
          <w:sz w:val="24"/>
          <w:szCs w:val="24"/>
        </w:rPr>
        <w:t xml:space="preserve"> (</w:t>
      </w:r>
      <w:r w:rsidR="00AC6D1A">
        <w:rPr>
          <w:rFonts w:ascii="Times New Roman" w:hAnsi="Times New Roman" w:cs="Times New Roman"/>
          <w:sz w:val="24"/>
          <w:szCs w:val="24"/>
        </w:rPr>
        <w:t>C</w:t>
      </w:r>
      <w:r>
        <w:rPr>
          <w:rFonts w:ascii="Times New Roman" w:hAnsi="Times New Roman" w:cs="Times New Roman"/>
          <w:sz w:val="24"/>
          <w:szCs w:val="24"/>
        </w:rPr>
        <w:t>), greyscale values indicate probability of occupancy.</w:t>
      </w:r>
      <w:r w:rsidR="00731A73">
        <w:rPr>
          <w:rFonts w:ascii="Times New Roman" w:hAnsi="Times New Roman" w:cs="Times New Roman"/>
          <w:sz w:val="24"/>
          <w:szCs w:val="24"/>
        </w:rPr>
        <w:t xml:space="preserve"> Fitted lines on scatterplots are smoothing splines.</w:t>
      </w:r>
    </w:p>
    <w:p w14:paraId="33FB4A41" w14:textId="73447895" w:rsidR="00125402" w:rsidRDefault="000D7267" w:rsidP="00EA1772">
      <w:pPr>
        <w:spacing w:line="480" w:lineRule="auto"/>
        <w:rPr>
          <w:rFonts w:ascii="Times New Roman" w:hAnsi="Times New Roman" w:cs="Times New Roman"/>
          <w:sz w:val="24"/>
          <w:szCs w:val="24"/>
        </w:rPr>
      </w:pPr>
      <w:r>
        <w:rPr>
          <w:rFonts w:ascii="Times New Roman" w:hAnsi="Times New Roman" w:cs="Times New Roman"/>
          <w:b/>
          <w:sz w:val="24"/>
          <w:szCs w:val="24"/>
        </w:rPr>
        <w:t>Figure 5.</w:t>
      </w:r>
      <w:r>
        <w:rPr>
          <w:rFonts w:ascii="Times New Roman" w:hAnsi="Times New Roman" w:cs="Times New Roman"/>
          <w:sz w:val="24"/>
          <w:szCs w:val="24"/>
        </w:rPr>
        <w:t xml:space="preserve"> Maps of estimated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occupancy across California for three selected time periods. Closed circles indicate species lists containing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(i.e., detection events)</w:t>
      </w:r>
      <w:r w:rsidRPr="000D7267">
        <w:rPr>
          <w:rFonts w:ascii="Times New Roman" w:hAnsi="Times New Roman" w:cs="Times New Roman"/>
          <w:sz w:val="24"/>
          <w:szCs w:val="24"/>
        </w:rPr>
        <w:t xml:space="preserve">; </w:t>
      </w:r>
      <w:r>
        <w:rPr>
          <w:rFonts w:ascii="Times New Roman" w:hAnsi="Times New Roman" w:cs="Times New Roman"/>
          <w:sz w:val="24"/>
          <w:szCs w:val="24"/>
        </w:rPr>
        <w:t xml:space="preserve">open circles indicate non-detection events. The size of the circle indicates the </w:t>
      </w:r>
      <w:r w:rsidR="00601E24">
        <w:rPr>
          <w:rFonts w:ascii="Times New Roman" w:hAnsi="Times New Roman" w:cs="Times New Roman"/>
          <w:sz w:val="24"/>
          <w:szCs w:val="24"/>
        </w:rPr>
        <w:t>estimated probability of occupancy, with larger circles representing greater probabilities. Occupancy probabilities were averaged over years for each site.</w:t>
      </w:r>
      <w:r>
        <w:rPr>
          <w:rFonts w:ascii="Times New Roman" w:hAnsi="Times New Roman" w:cs="Times New Roman"/>
          <w:sz w:val="24"/>
          <w:szCs w:val="24"/>
        </w:rPr>
        <w:t xml:space="preserve"> </w:t>
      </w:r>
      <w:r w:rsidR="00125402">
        <w:rPr>
          <w:rFonts w:ascii="Times New Roman" w:hAnsi="Times New Roman" w:cs="Times New Roman"/>
          <w:sz w:val="24"/>
          <w:szCs w:val="24"/>
        </w:rPr>
        <w:br w:type="page"/>
      </w:r>
    </w:p>
    <w:p w14:paraId="56E5FD3F" w14:textId="69FA32F8" w:rsidR="00125402" w:rsidRDefault="00FC52B6" w:rsidP="00125402">
      <w:pPr>
        <w:spacing w:after="0" w:line="480" w:lineRule="auto"/>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53120" behindDoc="0" locked="0" layoutInCell="1" allowOverlap="1" wp14:anchorId="665E63EC" wp14:editId="5CF97B40">
                <wp:simplePos x="0" y="0"/>
                <wp:positionH relativeFrom="column">
                  <wp:posOffset>-835572</wp:posOffset>
                </wp:positionH>
                <wp:positionV relativeFrom="paragraph">
                  <wp:posOffset>283779</wp:posOffset>
                </wp:positionV>
                <wp:extent cx="7472855" cy="4382770"/>
                <wp:effectExtent l="0" t="0" r="0" b="0"/>
                <wp:wrapNone/>
                <wp:docPr id="50" name="Group 50"/>
                <wp:cNvGraphicFramePr/>
                <a:graphic xmlns:a="http://schemas.openxmlformats.org/drawingml/2006/main">
                  <a:graphicData uri="http://schemas.microsoft.com/office/word/2010/wordprocessingGroup">
                    <wpg:wgp>
                      <wpg:cNvGrpSpPr/>
                      <wpg:grpSpPr>
                        <a:xfrm>
                          <a:off x="0" y="0"/>
                          <a:ext cx="7472855" cy="4382770"/>
                          <a:chOff x="0" y="0"/>
                          <a:chExt cx="7472855" cy="4382770"/>
                        </a:xfrm>
                      </wpg:grpSpPr>
                      <pic:pic xmlns:pic="http://schemas.openxmlformats.org/drawingml/2006/picture">
                        <pic:nvPicPr>
                          <pic:cNvPr id="47" name="Picture 4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382770" cy="4382770"/>
                          </a:xfrm>
                          <a:prstGeom prst="rect">
                            <a:avLst/>
                          </a:prstGeom>
                        </pic:spPr>
                      </pic:pic>
                      <pic:pic xmlns:pic="http://schemas.openxmlformats.org/drawingml/2006/picture">
                        <pic:nvPicPr>
                          <pic:cNvPr id="48" name="Picture 4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815255" y="488731"/>
                            <a:ext cx="3657600" cy="3657600"/>
                          </a:xfrm>
                          <a:prstGeom prst="rect">
                            <a:avLst/>
                          </a:prstGeom>
                        </pic:spPr>
                      </pic:pic>
                      <wps:wsp>
                        <wps:cNvPr id="217" name="Text Box 2"/>
                        <wps:cNvSpPr txBox="1">
                          <a:spLocks noChangeArrowheads="1"/>
                        </wps:cNvSpPr>
                        <wps:spPr bwMode="auto">
                          <a:xfrm>
                            <a:off x="3279227" y="614855"/>
                            <a:ext cx="263525" cy="283210"/>
                          </a:xfrm>
                          <a:prstGeom prst="rect">
                            <a:avLst/>
                          </a:prstGeom>
                          <a:solidFill>
                            <a:srgbClr val="FFFFFF"/>
                          </a:solidFill>
                          <a:ln w="9525">
                            <a:solidFill>
                              <a:schemeClr val="bg1"/>
                            </a:solidFill>
                            <a:miter lim="800000"/>
                            <a:headEnd/>
                            <a:tailEnd/>
                          </a:ln>
                        </wps:spPr>
                        <wps:txbx>
                          <w:txbxContent>
                            <w:p w14:paraId="2821109A" w14:textId="1E8B30F6" w:rsidR="00855C4C" w:rsidRPr="00B5285D" w:rsidRDefault="00855C4C">
                              <w:pPr>
                                <w:rPr>
                                  <w:b/>
                                </w:rPr>
                              </w:pPr>
                              <w:r w:rsidRPr="00B5285D">
                                <w:rPr>
                                  <w:b/>
                                </w:rPr>
                                <w:t>A</w:t>
                              </w:r>
                            </w:p>
                          </w:txbxContent>
                        </wps:txbx>
                        <wps:bodyPr rot="0" vert="horz" wrap="square" lIns="91440" tIns="45720" rIns="91440" bIns="45720" anchor="t" anchorCtr="0">
                          <a:noAutofit/>
                        </wps:bodyPr>
                      </wps:wsp>
                      <wps:wsp>
                        <wps:cNvPr id="5" name="Text Box 2"/>
                        <wps:cNvSpPr txBox="1">
                          <a:spLocks noChangeArrowheads="1"/>
                        </wps:cNvSpPr>
                        <wps:spPr bwMode="auto">
                          <a:xfrm>
                            <a:off x="7062951" y="614855"/>
                            <a:ext cx="263525" cy="283210"/>
                          </a:xfrm>
                          <a:prstGeom prst="rect">
                            <a:avLst/>
                          </a:prstGeom>
                          <a:solidFill>
                            <a:srgbClr val="FFFFFF"/>
                          </a:solidFill>
                          <a:ln w="9525">
                            <a:solidFill>
                              <a:schemeClr val="bg1"/>
                            </a:solidFill>
                            <a:miter lim="800000"/>
                            <a:headEnd/>
                            <a:tailEnd/>
                          </a:ln>
                        </wps:spPr>
                        <wps:txbx>
                          <w:txbxContent>
                            <w:p w14:paraId="6125FB1D" w14:textId="5A0D01AE" w:rsidR="00855C4C" w:rsidRPr="00B5285D" w:rsidRDefault="00855C4C" w:rsidP="00B5285D">
                              <w:pPr>
                                <w:rPr>
                                  <w:b/>
                                </w:rPr>
                              </w:pPr>
                              <w:r>
                                <w:rPr>
                                  <w:b/>
                                </w:rPr>
                                <w:t>B</w:t>
                              </w:r>
                            </w:p>
                          </w:txbxContent>
                        </wps:txbx>
                        <wps:bodyPr rot="0" vert="horz" wrap="square" lIns="91440" tIns="45720" rIns="91440" bIns="45720" anchor="t" anchorCtr="0">
                          <a:noAutofit/>
                        </wps:bodyPr>
                      </wps:wsp>
                    </wpg:wgp>
                  </a:graphicData>
                </a:graphic>
              </wp:anchor>
            </w:drawing>
          </mc:Choice>
          <mc:Fallback>
            <w:pict>
              <v:group w14:anchorId="665E63EC" id="Group_x0020_50" o:spid="_x0000_s1026" style="position:absolute;margin-left:-65.8pt;margin-top:22.35pt;width:588.4pt;height:345.1pt;z-index:251653120" coordsize="7472855,4382770" o:gfxdata="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10;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&#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&#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KAAABAwAB&#10;AAAA4AEAAAEBAwABAAAA4AEAAAIBAwADAAAAhowKAAMBAwABAAAAAQAAAAYBAwABAAAAAgAAABEB&#10;BAABAAAACAAAABIBAwABAAAAAQAAABUBAwABAAAAAwAAABcBBAABAAAAAIwKABwBAwABAAAAAQAA&#10;AAAAAAAIAAgACABQSwMECgAAAAAAAAAhAJA4sXVinAEAYpwBABUAAABkcnMvbWVkaWEvaW1hZ2Uy&#10;LnRpZmZJSSoAspQBA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7" o:spid="_x0000_s1027" type="#_x0000_t75" style="position:absolute;width:4382770;height:4382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T&#10;0jnFAAAA2wAAAA8AAABkcnMvZG93bnJldi54bWxEj0FrAjEUhO+C/yE8oRepWUuxshqliC0FPVhr&#10;od4em+fu2s3LkkR3/fdGEDwOM/MNM523phJncr60rGA4SEAQZ1aXnCvY/Xw8j0H4gKyxskwKLuRh&#10;Put2pphq2/A3nbchFxHCPkUFRQh1KqXPCjLoB7Ymjt7BOoMhSpdL7bCJcFPJlyQZSYMlx4UCa1oU&#10;lP1vT0bB6feyOxoc99efq77b0yJf/jUbpZ567fsERKA2PML39pdW8PoGty/xB8jZ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E9I5xQAAANsAAAAPAAAAAAAAAAAAAAAAAJwC&#10;AABkcnMvZG93bnJldi54bWxQSwUGAAAAAAQABAD3AAAAjgMAAAAA&#10;">
                  <v:imagedata r:id="rId11" o:title=""/>
                  <v:path arrowok="t"/>
                </v:shape>
                <v:shape id="Picture_x0020_48" o:spid="_x0000_s1028" type="#_x0000_t75" style="position:absolute;left:3815255;top:488731;width:3657600;height:3657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LJHAAAAA2wAAAA8AAABkcnMvZG93bnJldi54bWxET8uKwjAU3Qv+Q7iCuzFVZEaqUUQZcDYDPlDc&#10;XZprW21uOkmm1r83C8Hl4bxni9ZUoiHnS8sKhoMEBHFmdcm5gsP++2MCwgdkjZVlUvAgD4t5tzPD&#10;VNs7b6nZhVzEEPYpKihCqFMpfVaQQT+wNXHkLtYZDBG6XGqH9xhuKjlKkk9psOTYUGBNq4Ky2+7f&#10;KPhdm9P5iw7e0fIo/zaNDdcfq1S/1y6nIAK14S1+uTdawTiOjV/iD5DzJ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Cf8skcAAAADbAAAADwAAAAAAAAAAAAAAAACcAgAAZHJz&#10;L2Rvd25yZXYueG1sUEsFBgAAAAAEAAQA9wAAAIkDAAAAAA==&#10;">
                  <v:imagedata r:id="rId12" o:title=""/>
                  <v:path arrowok="t"/>
                </v:shape>
                <v:shapetype id="_x0000_t202" coordsize="21600,21600" o:spt="202" path="m0,0l0,21600,21600,21600,21600,0xe">
                  <v:stroke joinstyle="miter"/>
                  <v:path gradientshapeok="t" o:connecttype="rect"/>
                </v:shapetype>
                <v:shape id="Text_x0020_Box_x0020_2" o:spid="_x0000_s1029" type="#_x0000_t202" style="position:absolute;left:3279227;top:614855;width:263525;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8xDRxQAA&#10;ANwAAAAPAAAAZHJzL2Rvd25yZXYueG1sRI9Pa8JAFMTvBb/D8gRvdaOIf6KrlJZKL1KMoh6f2WcS&#10;zL4N2a1GP71bEDwOM/MbZrZoTCkuVLvCsoJeNwJBnFpdcKZgu/l+H4NwHlljaZkU3MjBYt56m2Gs&#10;7ZXXdEl8JgKEXYwKcu+rWEqX5mTQdW1FHLyTrQ36IOtM6hqvAW5K2Y+ioTRYcFjIsaLPnNJz8mcU&#10;uDQa7n4HyW5/lEu6T7T+OixXSnXazccUhKfGv8LP9o9W0O+N4P9MOAJy/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vzENHFAAAA3AAAAA8AAAAAAAAAAAAAAAAAlwIAAGRycy9k&#10;b3ducmV2LnhtbFBLBQYAAAAABAAEAPUAAACJAwAAAAA=&#10;" strokecolor="white [3212]">
                  <v:textbox>
                    <w:txbxContent>
                      <w:p w14:paraId="2821109A" w14:textId="1E8B30F6" w:rsidR="00855C4C" w:rsidRPr="00B5285D" w:rsidRDefault="00855C4C">
                        <w:pPr>
                          <w:rPr>
                            <w:b/>
                          </w:rPr>
                        </w:pPr>
                        <w:r w:rsidRPr="00B5285D">
                          <w:rPr>
                            <w:b/>
                          </w:rPr>
                          <w:t>A</w:t>
                        </w:r>
                      </w:p>
                    </w:txbxContent>
                  </v:textbox>
                </v:shape>
                <v:shape id="Text_x0020_Box_x0020_2" o:spid="_x0000_s1030" type="#_x0000_t202" style="position:absolute;left:7062951;top:614855;width:263525;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Eb5OxAAA&#10;ANoAAAAPAAAAZHJzL2Rvd25yZXYueG1sRI9Ba8JAFITvhf6H5RV6qxullRrdBLFUehExFfX4zD6T&#10;YPZtyG419de7guBxmJlvmEnamVqcqHWVZQX9XgSCOLe64kLB+vf77ROE88gaa8uk4J8cpMnz0wRj&#10;bc+8olPmCxEg7GJUUHrfxFK6vCSDrmcb4uAdbGvQB9kWUrd4DnBTy0EUDaXBisNCiQ3NSsqP2Z9R&#10;4PJouFm+Z5vtXs7pMtL6azdfKPX60k3HIDx1/hG+t3+0gg+4XQk3QCZ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hG+TsQAAADaAAAADwAAAAAAAAAAAAAAAACXAgAAZHJzL2Rv&#10;d25yZXYueG1sUEsFBgAAAAAEAAQA9QAAAIgDAAAAAA==&#10;" strokecolor="white [3212]">
                  <v:textbox>
                    <w:txbxContent>
                      <w:p w14:paraId="6125FB1D" w14:textId="5A0D01AE" w:rsidR="00855C4C" w:rsidRPr="00B5285D" w:rsidRDefault="00855C4C" w:rsidP="00B5285D">
                        <w:pPr>
                          <w:rPr>
                            <w:b/>
                          </w:rPr>
                        </w:pPr>
                        <w:r>
                          <w:rPr>
                            <w:b/>
                          </w:rPr>
                          <w:t>B</w:t>
                        </w:r>
                      </w:p>
                    </w:txbxContent>
                  </v:textbox>
                </v:shape>
              </v:group>
            </w:pict>
          </mc:Fallback>
        </mc:AlternateContent>
      </w:r>
      <w:r w:rsidR="00125402">
        <w:rPr>
          <w:rFonts w:ascii="Times New Roman" w:hAnsi="Times New Roman" w:cs="Times New Roman"/>
          <w:i/>
          <w:sz w:val="24"/>
          <w:szCs w:val="24"/>
        </w:rPr>
        <w:t>Figure 1.</w:t>
      </w:r>
      <w:r>
        <w:rPr>
          <w:rFonts w:ascii="Times New Roman" w:hAnsi="Times New Roman" w:cs="Times New Roman"/>
          <w:i/>
          <w:sz w:val="24"/>
          <w:szCs w:val="24"/>
        </w:rPr>
        <w:t xml:space="preserve"> Spatial and temporal distribution of species records</w:t>
      </w:r>
    </w:p>
    <w:p w14:paraId="0F7EF21A" w14:textId="753B366C" w:rsidR="00B5285D" w:rsidRDefault="00B5285D">
      <w:pPr>
        <w:rPr>
          <w:rFonts w:ascii="Times New Roman" w:hAnsi="Times New Roman" w:cs="Times New Roman"/>
          <w:i/>
          <w:sz w:val="24"/>
          <w:szCs w:val="24"/>
        </w:rPr>
      </w:pPr>
      <w:r>
        <w:rPr>
          <w:rFonts w:ascii="Times New Roman" w:hAnsi="Times New Roman" w:cs="Times New Roman"/>
          <w:i/>
          <w:sz w:val="24"/>
          <w:szCs w:val="24"/>
        </w:rPr>
        <w:br w:type="page"/>
      </w:r>
    </w:p>
    <w:p w14:paraId="56B339B3" w14:textId="3E824370" w:rsidR="00B5285D" w:rsidRDefault="00B5285D" w:rsidP="00125402">
      <w:pPr>
        <w:spacing w:after="0" w:line="480" w:lineRule="auto"/>
        <w:rPr>
          <w:rFonts w:ascii="Times New Roman" w:hAnsi="Times New Roman" w:cs="Times New Roman"/>
          <w:i/>
          <w:sz w:val="24"/>
          <w:szCs w:val="24"/>
        </w:rPr>
      </w:pPr>
      <w:r>
        <w:rPr>
          <w:rFonts w:ascii="Times New Roman" w:hAnsi="Times New Roman" w:cs="Times New Roman"/>
          <w:i/>
          <w:sz w:val="24"/>
          <w:szCs w:val="24"/>
        </w:rPr>
        <w:lastRenderedPageBreak/>
        <w:t>Figure 2.</w:t>
      </w:r>
      <w:r w:rsidR="00FC52B6">
        <w:rPr>
          <w:rFonts w:ascii="Times New Roman" w:hAnsi="Times New Roman" w:cs="Times New Roman"/>
          <w:i/>
          <w:sz w:val="24"/>
          <w:szCs w:val="24"/>
        </w:rPr>
        <w:t xml:space="preserve"> Distribution of species list length</w:t>
      </w:r>
    </w:p>
    <w:p w14:paraId="5031323A" w14:textId="69C980BF" w:rsidR="00125402" w:rsidRDefault="0083300E" w:rsidP="00125402">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36F394BB" wp14:editId="53CB07F6">
            <wp:simplePos x="0" y="0"/>
            <wp:positionH relativeFrom="column">
              <wp:posOffset>0</wp:posOffset>
            </wp:positionH>
            <wp:positionV relativeFrom="page">
              <wp:posOffset>1261241</wp:posOffset>
            </wp:positionV>
            <wp:extent cx="5943600" cy="59436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_length_histogram.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p>
    <w:p w14:paraId="2CCF1DBF" w14:textId="06110F5D" w:rsidR="00210EA4" w:rsidRDefault="00210EA4">
      <w:pPr>
        <w:rPr>
          <w:rFonts w:ascii="Times New Roman" w:hAnsi="Times New Roman" w:cs="Times New Roman"/>
          <w:sz w:val="24"/>
          <w:szCs w:val="24"/>
        </w:rPr>
      </w:pPr>
      <w:r>
        <w:rPr>
          <w:rFonts w:ascii="Times New Roman" w:hAnsi="Times New Roman" w:cs="Times New Roman"/>
          <w:sz w:val="24"/>
          <w:szCs w:val="24"/>
        </w:rPr>
        <w:br w:type="page"/>
      </w:r>
    </w:p>
    <w:p w14:paraId="578722EC" w14:textId="0A144AF8" w:rsidR="00125402" w:rsidRDefault="00011100" w:rsidP="00125402">
      <w:pPr>
        <w:spacing w:after="0" w:line="480" w:lineRule="auto"/>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71552" behindDoc="0" locked="0" layoutInCell="1" allowOverlap="1" wp14:anchorId="1E51F87D" wp14:editId="41B3032A">
                <wp:simplePos x="0" y="0"/>
                <wp:positionH relativeFrom="column">
                  <wp:posOffset>-331076</wp:posOffset>
                </wp:positionH>
                <wp:positionV relativeFrom="paragraph">
                  <wp:posOffset>315310</wp:posOffset>
                </wp:positionV>
                <wp:extent cx="7109460" cy="6794303"/>
                <wp:effectExtent l="0" t="0" r="0" b="6985"/>
                <wp:wrapNone/>
                <wp:docPr id="44" name="Group 44"/>
                <wp:cNvGraphicFramePr/>
                <a:graphic xmlns:a="http://schemas.openxmlformats.org/drawingml/2006/main">
                  <a:graphicData uri="http://schemas.microsoft.com/office/word/2010/wordprocessingGroup">
                    <wpg:wgp>
                      <wpg:cNvGrpSpPr/>
                      <wpg:grpSpPr>
                        <a:xfrm>
                          <a:off x="0" y="0"/>
                          <a:ext cx="7109460" cy="6794303"/>
                          <a:chOff x="0" y="0"/>
                          <a:chExt cx="7109460" cy="6794303"/>
                        </a:xfrm>
                      </wpg:grpSpPr>
                      <pic:pic xmlns:pic="http://schemas.openxmlformats.org/drawingml/2006/picture">
                        <pic:nvPicPr>
                          <pic:cNvPr id="43" name="Picture 4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657600" y="3200400"/>
                            <a:ext cx="3451860" cy="3451860"/>
                          </a:xfrm>
                          <a:prstGeom prst="rect">
                            <a:avLst/>
                          </a:prstGeom>
                        </pic:spPr>
                      </pic:pic>
                      <pic:pic xmlns:pic="http://schemas.openxmlformats.org/drawingml/2006/picture">
                        <pic:nvPicPr>
                          <pic:cNvPr id="41" name="Picture 4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137338"/>
                            <a:ext cx="3656965" cy="3656965"/>
                          </a:xfrm>
                          <a:prstGeom prst="rect">
                            <a:avLst/>
                          </a:prstGeom>
                        </pic:spPr>
                      </pic:pic>
                      <pic:pic xmlns:pic="http://schemas.openxmlformats.org/drawingml/2006/picture">
                        <pic:nvPicPr>
                          <pic:cNvPr id="42" name="Picture 4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342290" y="15766"/>
                            <a:ext cx="3499485" cy="3499485"/>
                          </a:xfrm>
                          <a:prstGeom prst="rect">
                            <a:avLst/>
                          </a:prstGeom>
                        </pic:spPr>
                      </pic:pic>
                      <pic:pic xmlns:pic="http://schemas.openxmlformats.org/drawingml/2006/picture">
                        <pic:nvPicPr>
                          <pic:cNvPr id="40" name="Picture 4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1890" y="0"/>
                            <a:ext cx="3515360" cy="3515360"/>
                          </a:xfrm>
                          <a:prstGeom prst="rect">
                            <a:avLst/>
                          </a:prstGeom>
                        </pic:spPr>
                      </pic:pic>
                      <wps:wsp>
                        <wps:cNvPr id="15" name="Text Box 2"/>
                        <wps:cNvSpPr txBox="1">
                          <a:spLocks noChangeArrowheads="1"/>
                        </wps:cNvSpPr>
                        <wps:spPr bwMode="auto">
                          <a:xfrm>
                            <a:off x="662152" y="520262"/>
                            <a:ext cx="263525" cy="283210"/>
                          </a:xfrm>
                          <a:prstGeom prst="rect">
                            <a:avLst/>
                          </a:prstGeom>
                          <a:solidFill>
                            <a:srgbClr val="FFFFFF"/>
                          </a:solidFill>
                          <a:ln w="9525">
                            <a:solidFill>
                              <a:schemeClr val="bg1"/>
                            </a:solidFill>
                            <a:miter lim="800000"/>
                            <a:headEnd/>
                            <a:tailEnd/>
                          </a:ln>
                        </wps:spPr>
                        <wps:txbx>
                          <w:txbxContent>
                            <w:p w14:paraId="269D71A9" w14:textId="77777777" w:rsidR="00855C4C" w:rsidRPr="00B5285D" w:rsidRDefault="00855C4C" w:rsidP="002E50AA">
                              <w:pPr>
                                <w:rPr>
                                  <w:b/>
                                </w:rPr>
                              </w:pPr>
                              <w:r w:rsidRPr="00B5285D">
                                <w:rPr>
                                  <w:b/>
                                </w:rPr>
                                <w:t>A</w:t>
                              </w:r>
                            </w:p>
                          </w:txbxContent>
                        </wps:txbx>
                        <wps:bodyPr rot="0" vert="horz" wrap="square" lIns="91440" tIns="45720" rIns="91440" bIns="45720" anchor="t" anchorCtr="0">
                          <a:noAutofit/>
                        </wps:bodyPr>
                      </wps:wsp>
                      <wps:wsp>
                        <wps:cNvPr id="16" name="Text Box 2"/>
                        <wps:cNvSpPr txBox="1">
                          <a:spLocks noChangeArrowheads="1"/>
                        </wps:cNvSpPr>
                        <wps:spPr bwMode="auto">
                          <a:xfrm>
                            <a:off x="3894083" y="536028"/>
                            <a:ext cx="263525" cy="283210"/>
                          </a:xfrm>
                          <a:prstGeom prst="rect">
                            <a:avLst/>
                          </a:prstGeom>
                          <a:solidFill>
                            <a:srgbClr val="FFFFFF"/>
                          </a:solidFill>
                          <a:ln w="9525">
                            <a:solidFill>
                              <a:schemeClr val="bg1"/>
                            </a:solidFill>
                            <a:miter lim="800000"/>
                            <a:headEnd/>
                            <a:tailEnd/>
                          </a:ln>
                        </wps:spPr>
                        <wps:txbx>
                          <w:txbxContent>
                            <w:p w14:paraId="7D4E5CC1" w14:textId="77777777" w:rsidR="00855C4C" w:rsidRPr="00B5285D" w:rsidRDefault="00855C4C" w:rsidP="002E50AA">
                              <w:pPr>
                                <w:rPr>
                                  <w:b/>
                                </w:rPr>
                              </w:pPr>
                              <w:r>
                                <w:rPr>
                                  <w:b/>
                                </w:rPr>
                                <w:t>B</w:t>
                              </w:r>
                            </w:p>
                          </w:txbxContent>
                        </wps:txbx>
                        <wps:bodyPr rot="0" vert="horz" wrap="square" lIns="91440" tIns="45720" rIns="91440" bIns="45720" anchor="t" anchorCtr="0">
                          <a:noAutofit/>
                        </wps:bodyPr>
                      </wps:wsp>
                      <wps:wsp>
                        <wps:cNvPr id="19" name="Text Box 2"/>
                        <wps:cNvSpPr txBox="1">
                          <a:spLocks noChangeArrowheads="1"/>
                        </wps:cNvSpPr>
                        <wps:spPr bwMode="auto">
                          <a:xfrm>
                            <a:off x="551793" y="3704897"/>
                            <a:ext cx="263525" cy="283210"/>
                          </a:xfrm>
                          <a:prstGeom prst="rect">
                            <a:avLst/>
                          </a:prstGeom>
                          <a:solidFill>
                            <a:srgbClr val="FFFFFF"/>
                          </a:solidFill>
                          <a:ln w="9525">
                            <a:solidFill>
                              <a:schemeClr val="bg1"/>
                            </a:solidFill>
                            <a:miter lim="800000"/>
                            <a:headEnd/>
                            <a:tailEnd/>
                          </a:ln>
                        </wps:spPr>
                        <wps:txbx>
                          <w:txbxContent>
                            <w:p w14:paraId="34D8089E" w14:textId="08ACE226" w:rsidR="00855C4C" w:rsidRPr="00B5285D" w:rsidRDefault="00855C4C" w:rsidP="002E50AA">
                              <w:pPr>
                                <w:rPr>
                                  <w:b/>
                                </w:rPr>
                              </w:pPr>
                              <w:r>
                                <w:rPr>
                                  <w:b/>
                                </w:rPr>
                                <w:t>C</w:t>
                              </w:r>
                            </w:p>
                          </w:txbxContent>
                        </wps:txbx>
                        <wps:bodyPr rot="0" vert="horz" wrap="square" lIns="91440" tIns="45720" rIns="91440" bIns="45720" anchor="t" anchorCtr="0">
                          <a:noAutofit/>
                        </wps:bodyPr>
                      </wps:wsp>
                      <wps:wsp>
                        <wps:cNvPr id="20" name="Text Box 2"/>
                        <wps:cNvSpPr txBox="1">
                          <a:spLocks noChangeArrowheads="1"/>
                        </wps:cNvSpPr>
                        <wps:spPr bwMode="auto">
                          <a:xfrm>
                            <a:off x="5959366" y="3626069"/>
                            <a:ext cx="263525" cy="283210"/>
                          </a:xfrm>
                          <a:prstGeom prst="rect">
                            <a:avLst/>
                          </a:prstGeom>
                          <a:solidFill>
                            <a:srgbClr val="FFFFFF"/>
                          </a:solidFill>
                          <a:ln w="9525">
                            <a:solidFill>
                              <a:schemeClr val="bg1"/>
                            </a:solidFill>
                            <a:miter lim="800000"/>
                            <a:headEnd/>
                            <a:tailEnd/>
                          </a:ln>
                        </wps:spPr>
                        <wps:txbx>
                          <w:txbxContent>
                            <w:p w14:paraId="56D449DE" w14:textId="7A1C54C5" w:rsidR="00855C4C" w:rsidRPr="00B5285D" w:rsidRDefault="00855C4C" w:rsidP="002E50AA">
                              <w:pPr>
                                <w:rPr>
                                  <w:b/>
                                </w:rPr>
                              </w:pPr>
                              <w:r>
                                <w:rPr>
                                  <w:b/>
                                </w:rPr>
                                <w:t>D</w:t>
                              </w:r>
                            </w:p>
                          </w:txbxContent>
                        </wps:txbx>
                        <wps:bodyPr rot="0" vert="horz" wrap="square" lIns="91440" tIns="45720" rIns="91440" bIns="45720" anchor="t" anchorCtr="0">
                          <a:noAutofit/>
                        </wps:bodyPr>
                      </wps:wsp>
                    </wpg:wgp>
                  </a:graphicData>
                </a:graphic>
              </wp:anchor>
            </w:drawing>
          </mc:Choice>
          <mc:Fallback>
            <w:pict>
              <v:group w14:anchorId="1E51F87D" id="Group_x0020_44" o:spid="_x0000_s1031" style="position:absolute;margin-left:-26.05pt;margin-top:24.85pt;width:559.8pt;height:535pt;z-index:251671552" coordsize="7109460,6794303"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&#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&#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oAAAEDAAEAAADg&#10;AQAAAQEDAAEAAADgAQAAAgEDAAMAAACGjAoAAwEDAAEAAAABAAAABgEDAAEAAAACAAAAEQEEAAEA&#10;AAAIAAAAEgEDAAEAAAABAAAAFQEDAAEAAAADAAAAFwEEAAEAAAAAjAoAHAEDAAEAAAABAAAAAAAA&#10;AAgACAAIAFBLAwQKAAAAAAAAACEAR1ateIyMCgCMjAoAFAAAAGRycy9tZWRpYS9pbWFnZTIudGlm&#10;SUkqAAiMCg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&#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10;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&#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KAAABAwABAAAA4AEAAAEBAwABAAAA4AEAAAIBAwAD&#10;AAAAhowKAAMBAwABAAAAAQAAAAYBAwABAAAAAgAAABEBBAABAAAACAAAABIBAwABAAAAAQAAABUB&#10;AwABAAAAAwAAABcBBAABAAAAAIwKABwBAwABAAAAAQAAAAAAAAAIAAgACABQSwMECgAAAAAAAAAh&#10;ANDP2H6MjAoAjIwKABQAAABkcnMvbWVkaWEvaW1hZ2UxLnRpZklJKgAIjAo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&#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&#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&#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&#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&#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&#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&#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&#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&#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&#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&#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&#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&#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&#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&#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&#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&#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&#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&#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&#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&#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&#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&#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&#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&#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&#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&#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&#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&#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&#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&#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&#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&#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&#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&#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&#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&#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&#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&#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&#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&#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&#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&#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&#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&#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&#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&#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&#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&#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&#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&#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&#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&#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&#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&#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&#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&#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&#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&#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&#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&#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&#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&#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&#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&#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&#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&#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&#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&#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&#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&#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&#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&#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&#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&#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&#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&#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&#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&#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&#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&#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&#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&#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&#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&#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&#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&#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&#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&#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&#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&#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&#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&#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&#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&#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&#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&#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&#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&#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&#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&#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&#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&#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&#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&#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&#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&#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&#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&#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&#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&#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&#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&#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&#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&#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&#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&#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&#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&#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&#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&#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gAAAQMAAQAAAOABAAABAQMAAQAAAOABAAACAQMAAwAAAIaMCgADAQMAAQAAAAEAAAAG&#10;AQMAAQAAAAIAAAARAQQAAQAAAAgAAAASAQMAAQAAAAEAAAAVAQMAAQAAAAMAAAAXAQQAAQAAAACM&#10;CgAcAQMAAQAAAAEAAAAAAAAACAAIAAgAUEsDBAoAAAAAAAAAIQBwDk1cjIwKAIyMCgAUAAAAZHJz&#10;L21lZGlhL2ltYWdlMy50aWZJSSoACIw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&#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10;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&#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">
                <v:shape id="Picture_x0020_43" o:spid="_x0000_s1032" type="#_x0000_t75" style="position:absolute;left:3657600;top:3200400;width:3451860;height:3451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X&#10;KAnGAAAA2wAAAA8AAABkcnMvZG93bnJldi54bWxEj1trwkAUhN8L/oflCL6IbrxSUldRW7FUxHp5&#10;6dshe0yC2bMhu9X477uC0MdhZr5hJrPaFOJKlcstK+h1IxDEidU5pwpOx1XnFYTzyBoLy6TgTg5m&#10;08bLBGNtb7yn68GnIkDYxagg876MpXRJRgZd15bEwTvbyqAPskqlrvAW4KaQ/SgaS4M5h4UMS1pm&#10;lFwOv0ZB+2PxNdj0RsdI7i7L4fd2/f4j10q1mvX8DYSn2v+Hn+1PrWA4gMeX8APk9A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VcoCcYAAADbAAAADwAAAAAAAAAAAAAAAACc&#10;AgAAZHJzL2Rvd25yZXYueG1sUEsFBgAAAAAEAAQA9wAAAI8DAAAAAA==&#10;">
                  <v:imagedata r:id="rId18" o:title=""/>
                  <v:path arrowok="t"/>
                </v:shape>
                <v:shape id="Picture_x0020_41" o:spid="_x0000_s1033" type="#_x0000_t75" style="position:absolute;top:3137338;width:3656965;height:3656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H&#10;UlLGAAAA2wAAAA8AAABkcnMvZG93bnJldi54bWxEj0trwzAQhO+F/Aexgdwa2cUkqRvFhJaSEnrJ&#10;49Lb1trYJtbKWPKj+fVRodDjMDPfMOtsNLXoqXWVZQXxPAJBnFtdcaHgfHp/XIFwHlljbZkU/JCD&#10;bDN5WGOq7cAH6o++EAHCLkUFpfdNKqXLSzLo5rYhDt7FtgZ9kG0hdYtDgJtaPkXRQhqsOCyU2NBr&#10;Sfn12BkF37vu67OJqXBR/Lzcn5LL8u3WKzWbjtsXEJ5G/x/+a39oBUkMv1/CD5Cb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8dSUsYAAADbAAAADwAAAAAAAAAAAAAAAACc&#10;AgAAZHJzL2Rvd25yZXYueG1sUEsFBgAAAAAEAAQA9wAAAI8DAAAAAA==&#10;">
                  <v:imagedata r:id="rId19" o:title=""/>
                  <v:path arrowok="t"/>
                </v:shape>
                <v:shape id="Picture_x0020_42" o:spid="_x0000_s1034" type="#_x0000_t75" style="position:absolute;left:3342290;top:15766;width:3499485;height:3499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s&#10;7DfAAAAA2wAAAA8AAABkcnMvZG93bnJldi54bWxEj82qwjAUhPcXfIdwBDcXTS0iUo0iBavb68/+&#10;2BzbYnNSmljr25sLgsthZr5hVpve1KKj1lWWFUwnEQji3OqKCwXn0268AOE8ssbaMil4kYPNevCz&#10;wkTbJ/9Rd/SFCBB2CSoovW8SKV1ekkE3sQ1x8G62NeiDbAupW3wGuKllHEVzabDisFBiQ2lJ+f34&#10;MAr2nfvNWKf76/ySb28Up1mmX0qNhv12CcJT77/hT/ugFcxi+P8SfoBcv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uzsN8AAAADbAAAADwAAAAAAAAAAAAAAAACcAgAAZHJz&#10;L2Rvd25yZXYueG1sUEsFBgAAAAAEAAQA9wAAAIkDAAAAAA==&#10;">
                  <v:imagedata r:id="rId20" o:title=""/>
                  <v:path arrowok="t"/>
                </v:shape>
                <v:shape id="Picture_x0020_40" o:spid="_x0000_s1035" type="#_x0000_t75" style="position:absolute;left:141890;width:3515360;height:3515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2&#10;yfPBAAAA2wAAAA8AAABkcnMvZG93bnJldi54bWxET8uKwjAU3Q/4D+EK7sbU8YFWo0hhcFwMPhcu&#10;L821KTY3pclo/XuzEGZ5OO/FqrWVuFPjS8cKBv0EBHHudMmFgvPp+3MKwgdkjZVjUvAkD6tl52OB&#10;qXYPPtD9GAoRQ9inqMCEUKdS+tyQRd93NXHkrq6xGCJsCqkbfMRwW8mvJJlIiyXHBoM1ZYby2/HP&#10;KpiN7Xa8/Z1mM6b98JrtNuZ82SjV67brOYhAbfgXv90/WsEoro9f4g+Qy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z2yfPBAAAA2wAAAA8AAAAAAAAAAAAAAAAAnAIAAGRy&#10;cy9kb3ducmV2LnhtbFBLBQYAAAAABAAEAPcAAACKAwAAAAA=&#10;">
                  <v:imagedata r:id="rId21" o:title=""/>
                  <v:path arrowok="t"/>
                </v:shape>
                <v:shape id="Text_x0020_Box_x0020_2" o:spid="_x0000_s1036" type="#_x0000_t202" style="position:absolute;left:662152;top:520262;width:263525;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g8PwgAA&#10;ANsAAAAPAAAAZHJzL2Rvd25yZXYueG1sRE9Na8JAEL0L/odlBG9mU1GxqasURfFSxFhsj9PsNAnN&#10;zobsqrG/3hUEb/N4nzNbtKYSZ2pcaVnBSxSDIM6sLjlX8HlYD6YgnEfWWFkmBVdysJh3OzNMtL3w&#10;ns6pz0UIYZeggsL7OpHSZQUZdJGtiQP3axuDPsAml7rBSwg3lRzG8UQaLDk0FFjTsqDsLz0ZBS6L&#10;J8fdKD1+/cgN/b9qvfrefCjV77XvbyA8tf4pfri3Oswfw/2XcICc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6Dw/CAAAA2wAAAA8AAAAAAAAAAAAAAAAAlwIAAGRycy9kb3du&#10;cmV2LnhtbFBLBQYAAAAABAAEAPUAAACGAwAAAAA=&#10;" strokecolor="white [3212]">
                  <v:textbox>
                    <w:txbxContent>
                      <w:p w14:paraId="269D71A9" w14:textId="77777777" w:rsidR="00855C4C" w:rsidRPr="00B5285D" w:rsidRDefault="00855C4C" w:rsidP="002E50AA">
                        <w:pPr>
                          <w:rPr>
                            <w:b/>
                          </w:rPr>
                        </w:pPr>
                        <w:r w:rsidRPr="00B5285D">
                          <w:rPr>
                            <w:b/>
                          </w:rPr>
                          <w:t>A</w:t>
                        </w:r>
                      </w:p>
                    </w:txbxContent>
                  </v:textbox>
                </v:shape>
                <v:shape id="Text_x0020_Box_x0020_2" o:spid="_x0000_s1037" type="#_x0000_t202" style="position:absolute;left:3894083;top:536028;width:263525;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qJF4wQAA&#10;ANsAAAAPAAAAZHJzL2Rvd25yZXYueG1sRE9Na8JAEL0X/A/LCN7qxiKhRlcRi9JLkUZRj2N2TILZ&#10;2ZBdNfrr3YLQ2zze50xmranElRpXWlYw6EcgiDOrS84VbDfL908QziNrrCyTgjs5mE07bxNMtL3x&#10;L11Tn4sQwi5BBYX3dSKlywoy6Pq2Jg7cyTYGfYBNLnWDtxBuKvkRRbE0WHJoKLCmRUHZOb0YBS6L&#10;4t16mO72R7mix0jrr8PqR6let52PQXhq/b/45f7WYX4Mf7+EA+T0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iReMEAAADbAAAADwAAAAAAAAAAAAAAAACXAgAAZHJzL2Rvd25y&#10;ZXYueG1sUEsFBgAAAAAEAAQA9QAAAIUDAAAAAA==&#10;" strokecolor="white [3212]">
                  <v:textbox>
                    <w:txbxContent>
                      <w:p w14:paraId="7D4E5CC1" w14:textId="77777777" w:rsidR="00855C4C" w:rsidRPr="00B5285D" w:rsidRDefault="00855C4C" w:rsidP="002E50AA">
                        <w:pPr>
                          <w:rPr>
                            <w:b/>
                          </w:rPr>
                        </w:pPr>
                        <w:r>
                          <w:rPr>
                            <w:b/>
                          </w:rPr>
                          <w:t>B</w:t>
                        </w:r>
                      </w:p>
                    </w:txbxContent>
                  </v:textbox>
                </v:shape>
                <v:shape id="Text_x0020_Box_x0020_2" o:spid="_x0000_s1038" type="#_x0000_t202" style="position:absolute;left:551793;top:3704897;width:263525;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NwUKwwAA&#10;ANsAAAAPAAAAZHJzL2Rvd25yZXYueG1sRE9Na8JAEL0X/A/LCL3VTaWEJnWVoihepDSK7XGaHZNg&#10;djZk1yT217tCobd5vM+ZLQZTi45aV1lW8DyJQBDnVldcKDjs10+vIJxH1lhbJgVXcrCYjx5mmGrb&#10;8yd1mS9ECGGXooLS+yaV0uUlGXQT2xAH7mRbgz7AtpC6xT6Em1pOoyiWBisODSU2tCwpP2cXo8Dl&#10;UXz8eMmOXz9yQ7+J1qvvzU6px/Hw/gbC0+D/xX/urQ7zE7j/Eg6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NwUKwwAAANsAAAAPAAAAAAAAAAAAAAAAAJcCAABkcnMvZG93&#10;bnJldi54bWxQSwUGAAAAAAQABAD1AAAAhwMAAAAA&#10;" strokecolor="white [3212]">
                  <v:textbox>
                    <w:txbxContent>
                      <w:p w14:paraId="34D8089E" w14:textId="08ACE226" w:rsidR="00855C4C" w:rsidRPr="00B5285D" w:rsidRDefault="00855C4C" w:rsidP="002E50AA">
                        <w:pPr>
                          <w:rPr>
                            <w:b/>
                          </w:rPr>
                        </w:pPr>
                        <w:r>
                          <w:rPr>
                            <w:b/>
                          </w:rPr>
                          <w:t>C</w:t>
                        </w:r>
                      </w:p>
                    </w:txbxContent>
                  </v:textbox>
                </v:shape>
                <v:shape id="Text_x0020_Box_x0020_2" o:spid="_x0000_s1039" type="#_x0000_t202" style="position:absolute;left:5959366;top:3626069;width:263525;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YWYqwQAA&#10;ANsAAAAPAAAAZHJzL2Rvd25yZXYueG1sRE9Ni8IwEL0L/ocwwt40VRZZq1EWRfEiYpXqcbaZbcs2&#10;k9JErf56c1jw+Hjfs0VrKnGjxpWWFQwHEQjizOqScwWn47r/BcJ5ZI2VZVLwIAeLebczw1jbOx/o&#10;lvhchBB2MSoovK9jKV1WkEE3sDVx4H5tY9AH2ORSN3gP4aaSoygaS4Mlh4YCa1oWlP0lV6PAZdE4&#10;3X8m6flHbug50Xp12eyU+ui131MQnlr/Fv+7t1rBKKwPX8IPkP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mFmKsEAAADbAAAADwAAAAAAAAAAAAAAAACXAgAAZHJzL2Rvd25y&#10;ZXYueG1sUEsFBgAAAAAEAAQA9QAAAIUDAAAAAA==&#10;" strokecolor="white [3212]">
                  <v:textbox>
                    <w:txbxContent>
                      <w:p w14:paraId="56D449DE" w14:textId="7A1C54C5" w:rsidR="00855C4C" w:rsidRPr="00B5285D" w:rsidRDefault="00855C4C" w:rsidP="002E50AA">
                        <w:pPr>
                          <w:rPr>
                            <w:b/>
                          </w:rPr>
                        </w:pPr>
                        <w:r>
                          <w:rPr>
                            <w:b/>
                          </w:rPr>
                          <w:t>D</w:t>
                        </w:r>
                      </w:p>
                    </w:txbxContent>
                  </v:textbox>
                </v:shape>
              </v:group>
            </w:pict>
          </mc:Fallback>
        </mc:AlternateContent>
      </w:r>
      <w:r w:rsidR="00210EA4">
        <w:rPr>
          <w:rFonts w:ascii="Times New Roman" w:hAnsi="Times New Roman" w:cs="Times New Roman"/>
          <w:i/>
          <w:sz w:val="24"/>
          <w:szCs w:val="24"/>
        </w:rPr>
        <w:t>Figure 3.</w:t>
      </w:r>
      <w:r w:rsidR="002E50AA" w:rsidRPr="002E50AA">
        <w:rPr>
          <w:rFonts w:ascii="Times New Roman" w:hAnsi="Times New Roman" w:cs="Times New Roman"/>
          <w:i/>
          <w:sz w:val="24"/>
          <w:szCs w:val="24"/>
        </w:rPr>
        <w:t xml:space="preserve"> </w:t>
      </w:r>
      <w:r w:rsidR="002E50AA">
        <w:rPr>
          <w:rFonts w:ascii="Times New Roman" w:hAnsi="Times New Roman" w:cs="Times New Roman"/>
          <w:i/>
          <w:sz w:val="24"/>
          <w:szCs w:val="24"/>
        </w:rPr>
        <w:t>GLMM</w:t>
      </w:r>
      <w:r w:rsidR="0083300E">
        <w:rPr>
          <w:rFonts w:ascii="Times New Roman" w:hAnsi="Times New Roman" w:cs="Times New Roman"/>
          <w:i/>
          <w:sz w:val="24"/>
          <w:szCs w:val="24"/>
        </w:rPr>
        <w:t xml:space="preserve"> model</w:t>
      </w:r>
      <w:r w:rsidR="002E50AA">
        <w:rPr>
          <w:rFonts w:ascii="Times New Roman" w:hAnsi="Times New Roman" w:cs="Times New Roman"/>
          <w:i/>
          <w:sz w:val="24"/>
          <w:szCs w:val="24"/>
        </w:rPr>
        <w:t xml:space="preserve"> </w:t>
      </w:r>
      <w:r w:rsidR="0083300E">
        <w:rPr>
          <w:rFonts w:ascii="Times New Roman" w:hAnsi="Times New Roman" w:cs="Times New Roman"/>
          <w:i/>
          <w:sz w:val="24"/>
          <w:szCs w:val="24"/>
        </w:rPr>
        <w:t>r</w:t>
      </w:r>
      <w:r w:rsidR="002E50AA">
        <w:rPr>
          <w:rFonts w:ascii="Times New Roman" w:hAnsi="Times New Roman" w:cs="Times New Roman"/>
          <w:i/>
          <w:sz w:val="24"/>
          <w:szCs w:val="24"/>
        </w:rPr>
        <w:t>esults</w:t>
      </w:r>
    </w:p>
    <w:p w14:paraId="1A9769F3" w14:textId="52657816" w:rsidR="006A28D5" w:rsidRDefault="006A28D5" w:rsidP="00125402">
      <w:pPr>
        <w:spacing w:after="0" w:line="480" w:lineRule="auto"/>
        <w:rPr>
          <w:rFonts w:ascii="Times New Roman" w:hAnsi="Times New Roman" w:cs="Times New Roman"/>
          <w:i/>
          <w:sz w:val="24"/>
          <w:szCs w:val="24"/>
        </w:rPr>
      </w:pPr>
    </w:p>
    <w:p w14:paraId="5387053D" w14:textId="64A6B8E3" w:rsidR="006A28D5" w:rsidRDefault="006A28D5">
      <w:pPr>
        <w:rPr>
          <w:rFonts w:ascii="Times New Roman" w:hAnsi="Times New Roman" w:cs="Times New Roman"/>
          <w:i/>
          <w:sz w:val="24"/>
          <w:szCs w:val="24"/>
        </w:rPr>
      </w:pPr>
      <w:r>
        <w:rPr>
          <w:rFonts w:ascii="Times New Roman" w:hAnsi="Times New Roman" w:cs="Times New Roman"/>
          <w:i/>
          <w:sz w:val="24"/>
          <w:szCs w:val="24"/>
        </w:rPr>
        <w:br w:type="page"/>
      </w:r>
    </w:p>
    <w:p w14:paraId="01CD6601" w14:textId="7B4CFCB1" w:rsidR="00210EA4" w:rsidRDefault="006A28D5" w:rsidP="00125402">
      <w:pPr>
        <w:spacing w:after="0" w:line="480" w:lineRule="auto"/>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74624" behindDoc="0" locked="0" layoutInCell="1" allowOverlap="1" wp14:anchorId="694C38B3" wp14:editId="56D211E7">
                <wp:simplePos x="0" y="0"/>
                <wp:positionH relativeFrom="column">
                  <wp:posOffset>-246490</wp:posOffset>
                </wp:positionH>
                <wp:positionV relativeFrom="paragraph">
                  <wp:posOffset>310101</wp:posOffset>
                </wp:positionV>
                <wp:extent cx="6257676" cy="6663110"/>
                <wp:effectExtent l="0" t="0" r="0" b="4445"/>
                <wp:wrapNone/>
                <wp:docPr id="39" name="Group 39"/>
                <wp:cNvGraphicFramePr/>
                <a:graphic xmlns:a="http://schemas.openxmlformats.org/drawingml/2006/main">
                  <a:graphicData uri="http://schemas.microsoft.com/office/word/2010/wordprocessingGroup">
                    <wpg:wgp>
                      <wpg:cNvGrpSpPr/>
                      <wpg:grpSpPr>
                        <a:xfrm>
                          <a:off x="0" y="0"/>
                          <a:ext cx="6257676" cy="6663110"/>
                          <a:chOff x="0" y="0"/>
                          <a:chExt cx="6257676" cy="6663110"/>
                        </a:xfrm>
                      </wpg:grpSpPr>
                      <pic:pic xmlns:pic="http://schemas.openxmlformats.org/drawingml/2006/picture">
                        <pic:nvPicPr>
                          <pic:cNvPr id="37" name="Picture 3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957885"/>
                            <a:ext cx="3705225" cy="3705225"/>
                          </a:xfrm>
                          <a:prstGeom prst="rect">
                            <a:avLst/>
                          </a:prstGeom>
                        </pic:spPr>
                      </pic:pic>
                      <pic:pic xmlns:pic="http://schemas.openxmlformats.org/drawingml/2006/picture">
                        <pic:nvPicPr>
                          <pic:cNvPr id="38" name="Picture 3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965836" y="0"/>
                            <a:ext cx="3291840" cy="3291840"/>
                          </a:xfrm>
                          <a:prstGeom prst="rect">
                            <a:avLst/>
                          </a:prstGeom>
                        </pic:spPr>
                      </pic:pic>
                      <pic:pic xmlns:pic="http://schemas.openxmlformats.org/drawingml/2006/picture">
                        <pic:nvPicPr>
                          <pic:cNvPr id="36" name="Picture 3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15335" cy="3315335"/>
                          </a:xfrm>
                          <a:prstGeom prst="rect">
                            <a:avLst/>
                          </a:prstGeom>
                        </pic:spPr>
                      </pic:pic>
                      <wps:wsp>
                        <wps:cNvPr id="17" name="Text Box 2"/>
                        <wps:cNvSpPr txBox="1">
                          <a:spLocks noChangeArrowheads="1"/>
                        </wps:cNvSpPr>
                        <wps:spPr bwMode="auto">
                          <a:xfrm>
                            <a:off x="2743200" y="652007"/>
                            <a:ext cx="263525" cy="283210"/>
                          </a:xfrm>
                          <a:prstGeom prst="rect">
                            <a:avLst/>
                          </a:prstGeom>
                          <a:solidFill>
                            <a:srgbClr val="FFFFFF"/>
                          </a:solidFill>
                          <a:ln w="9525">
                            <a:solidFill>
                              <a:schemeClr val="bg1"/>
                            </a:solidFill>
                            <a:miter lim="800000"/>
                            <a:headEnd/>
                            <a:tailEnd/>
                          </a:ln>
                        </wps:spPr>
                        <wps:txbx>
                          <w:txbxContent>
                            <w:p w14:paraId="6CE481AD" w14:textId="77777777" w:rsidR="00855C4C" w:rsidRPr="00B5285D" w:rsidRDefault="00855C4C" w:rsidP="002E50AA">
                              <w:pPr>
                                <w:rPr>
                                  <w:b/>
                                </w:rPr>
                              </w:pPr>
                              <w:r w:rsidRPr="00B5285D">
                                <w:rPr>
                                  <w:b/>
                                </w:rPr>
                                <w:t>A</w:t>
                              </w:r>
                            </w:p>
                          </w:txbxContent>
                        </wps:txbx>
                        <wps:bodyPr rot="0" vert="horz" wrap="square" lIns="91440" tIns="45720" rIns="91440" bIns="45720" anchor="t" anchorCtr="0">
                          <a:noAutofit/>
                        </wps:bodyPr>
                      </wps:wsp>
                      <wps:wsp>
                        <wps:cNvPr id="18" name="Text Box 2"/>
                        <wps:cNvSpPr txBox="1">
                          <a:spLocks noChangeArrowheads="1"/>
                        </wps:cNvSpPr>
                        <wps:spPr bwMode="auto">
                          <a:xfrm>
                            <a:off x="5693133" y="580445"/>
                            <a:ext cx="263525" cy="283210"/>
                          </a:xfrm>
                          <a:prstGeom prst="rect">
                            <a:avLst/>
                          </a:prstGeom>
                          <a:noFill/>
                          <a:ln w="9525">
                            <a:solidFill>
                              <a:schemeClr val="bg1"/>
                            </a:solidFill>
                            <a:miter lim="800000"/>
                            <a:headEnd/>
                            <a:tailEnd/>
                          </a:ln>
                        </wps:spPr>
                        <wps:txbx>
                          <w:txbxContent>
                            <w:p w14:paraId="30AB2A9C" w14:textId="77777777" w:rsidR="00855C4C" w:rsidRPr="00B5285D" w:rsidRDefault="00855C4C" w:rsidP="002E50AA">
                              <w:pPr>
                                <w:rPr>
                                  <w:b/>
                                </w:rPr>
                              </w:pPr>
                              <w:r>
                                <w:rPr>
                                  <w:b/>
                                </w:rPr>
                                <w:t>B</w:t>
                              </w:r>
                            </w:p>
                          </w:txbxContent>
                        </wps:txbx>
                        <wps:bodyPr rot="0" vert="horz" wrap="square" lIns="91440" tIns="45720" rIns="91440" bIns="45720" anchor="t" anchorCtr="0">
                          <a:noAutofit/>
                        </wps:bodyPr>
                      </wps:wsp>
                      <wps:wsp>
                        <wps:cNvPr id="21" name="Text Box 2"/>
                        <wps:cNvSpPr txBox="1">
                          <a:spLocks noChangeArrowheads="1"/>
                        </wps:cNvSpPr>
                        <wps:spPr bwMode="auto">
                          <a:xfrm>
                            <a:off x="2417196" y="3522428"/>
                            <a:ext cx="263525" cy="283210"/>
                          </a:xfrm>
                          <a:prstGeom prst="rect">
                            <a:avLst/>
                          </a:prstGeom>
                          <a:solidFill>
                            <a:srgbClr val="FFFFFF"/>
                          </a:solidFill>
                          <a:ln w="9525">
                            <a:solidFill>
                              <a:schemeClr val="bg1"/>
                            </a:solidFill>
                            <a:miter lim="800000"/>
                            <a:headEnd/>
                            <a:tailEnd/>
                          </a:ln>
                        </wps:spPr>
                        <wps:txbx>
                          <w:txbxContent>
                            <w:p w14:paraId="54BDB4E9" w14:textId="77777777" w:rsidR="00855C4C" w:rsidRPr="00B5285D" w:rsidRDefault="00855C4C" w:rsidP="002E50AA">
                              <w:pPr>
                                <w:rPr>
                                  <w:b/>
                                </w:rPr>
                              </w:pPr>
                              <w:r>
                                <w:rPr>
                                  <w:b/>
                                </w:rPr>
                                <w:t>C</w:t>
                              </w:r>
                            </w:p>
                          </w:txbxContent>
                        </wps:txbx>
                        <wps:bodyPr rot="0" vert="horz" wrap="square" lIns="91440" tIns="45720" rIns="91440" bIns="45720" anchor="t" anchorCtr="0">
                          <a:noAutofit/>
                        </wps:bodyPr>
                      </wps:wsp>
                    </wpg:wgp>
                  </a:graphicData>
                </a:graphic>
              </wp:anchor>
            </w:drawing>
          </mc:Choice>
          <mc:Fallback>
            <w:pict>
              <v:group w14:anchorId="694C38B3" id="Group_x0020_39" o:spid="_x0000_s1040" style="position:absolute;margin-left:-19.4pt;margin-top:24.4pt;width:492.75pt;height:524.65pt;z-index:251674624" coordsize="6257676,666311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&#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oAAAEDAAEAAADgAQAAAQEDAAEAAADgAQAAAgEDAAMAAACG&#10;jAoAAwEDAAEAAAABAAAABgEDAAEAAAACAAAAEQEEAAEAAAAIAAAAEgEDAAEAAAABAAAAFQEDAAEA&#10;AAADAAAAFwEEAAEAAAAAjAoAHAEDAAEAAAABAAAAAAAAAAgACAAIAFBLAwQKAAAAAAAAACEAkHcG&#10;p4yMCgCMjAoAFAAAAGRycy9tZWRpYS9pbWFnZTIudGlmSUkqAAiMCg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&#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KAAABAwABAAAA4AEAAAEBAwABAAAA4AEAAAIBAwADAAAAhowKAAMBAwABAAAAAQAAAAYBAwAB&#10;AAAAAgAAABEBBAABAAAACAAAABIBAwABAAAAAQAAABUBAwABAAAAAwAAABcBBAABAAAAAIwKABwB&#10;AwABAAAAAQAAAAAAAAAIAAgACABQSwMECgAAAAAAAAAhAFP2J22MjAoAjIwKABQAAABkcnMvbWVk&#10;aWEvaW1hZ2UxLnRpZklJKgAIjAo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&#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">
                <v:shape id="Picture_x0020_37" o:spid="_x0000_s1041" type="#_x0000_t75" style="position:absolute;top:2957885;width:3705225;height:3705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J&#10;fzjFAAAA2wAAAA8AAABkcnMvZG93bnJldi54bWxEj91qwkAUhO8LvsNyhN7VjbXUEF1FC0IDreAf&#10;4t0he8wGs2dDdtX07buFgpfDzHzDTOedrcWNWl85VjAcJCCIC6crLhXsd6uXFIQPyBprx6TghzzM&#10;Z72nKWba3XlDt20oRYSwz1CBCaHJpPSFIYt+4Bri6J1dazFE2ZZSt3iPcFvL1yR5lxYrjgsGG/ow&#10;VFy2V6vg7Tu/5ut0k5uUk+NysTulh6+TUs/9bjEBEagLj/B/+1MrGI3h70v8AXL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ASX84xQAAANsAAAAPAAAAAAAAAAAAAAAAAJwC&#10;AABkcnMvZG93bnJldi54bWxQSwUGAAAAAAQABAD3AAAAjgMAAAAA&#10;">
                  <v:imagedata r:id="rId25" o:title=""/>
                  <v:path arrowok="t"/>
                </v:shape>
                <v:shape id="Picture_x0020_38" o:spid="_x0000_s1042" type="#_x0000_t75" style="position:absolute;left:2965836;width:3291840;height:3291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10;I3XDAAAA2wAAAA8AAABkcnMvZG93bnJldi54bWxEj8FuwjAMhu9Ie4fISLtByoYQKwSENk1CXKaV&#10;PoDXmKYicaomg+7t58OkHa3f/2d/2/0YvLrRkLrIBhbzAhRxE23HrYH6/D5bg0oZ2aKPTAZ+KMF+&#10;9zDZYmnjnT/pVuVWCYRTiQZczn2pdWocBUzz2BNLdolDwCzj0Go74F3gweunoljpgB3LBYc9vTpq&#10;rtV3EMpy5en0UR3q6qW+uGPz5r/obMzjdDxsQGUa8//yX/toDTzLs+IiHqB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6sjdcMAAADbAAAADwAAAAAAAAAAAAAAAACcAgAA&#10;ZHJzL2Rvd25yZXYueG1sUEsFBgAAAAAEAAQA9wAAAIwDAAAAAA==&#10;">
                  <v:imagedata r:id="rId26" o:title=""/>
                  <v:path arrowok="t"/>
                </v:shape>
                <v:shape id="Picture_x0020_36" o:spid="_x0000_s1043" type="#_x0000_t75" style="position:absolute;width:3315335;height:3315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6&#10;fWfDAAAA2wAAAA8AAABkcnMvZG93bnJldi54bWxEj91qAjEUhO8LvkM4gjelJq1lK6tRarXQK/Hv&#10;AQ6b083SzUnYRF3fvikUvBxm5htmvuxdKy7UxcazhuexAkFcedNwreF0/HyagogJ2WDrmTTcKMJy&#10;MXiYY2n8lfd0OaRaZAjHEjXYlEIpZawsOYxjH4iz9+07hynLrpamw2uGu1a+KFVIhw3nBYuBPixV&#10;P4ez01BZv41v68fNbqte1SoUk01Ys9ajYf8+A5GoT/fwf/vLaJgU8Pcl/wC5+A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jp9Z8MAAADbAAAADwAAAAAAAAAAAAAAAACcAgAA&#10;ZHJzL2Rvd25yZXYueG1sUEsFBgAAAAAEAAQA9wAAAIwDAAAAAA==&#10;">
                  <v:imagedata r:id="rId27" o:title=""/>
                  <v:path arrowok="t"/>
                </v:shape>
                <v:shape id="Text_x0020_Box_x0020_2" o:spid="_x0000_s1044" type="#_x0000_t202" style="position:absolute;left:2743200;top:652007;width:263525;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5DTjwgAA&#10;ANsAAAAPAAAAZHJzL2Rvd25yZXYueG1sRE9Na8JAEL0L/odlBG9mUxG1qasURfEiYiy2x2l2moRm&#10;Z0N21dhf3xUEb/N4nzNbtKYSF2pcaVnBSxSDIM6sLjlX8HFcD6YgnEfWWFkmBTdysJh3OzNMtL3y&#10;gS6pz0UIYZeggsL7OpHSZQUZdJGtiQP3YxuDPsAml7rBawg3lRzG8VgaLDk0FFjTsqDsNz0bBS6L&#10;x6f9KD19fssN/b1qvfra7JTq99r3NxCeWv8UP9xbHeZP4P5LOEDO/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kNOPCAAAA2wAAAA8AAAAAAAAAAAAAAAAAlwIAAGRycy9kb3du&#10;cmV2LnhtbFBLBQYAAAAABAAEAPUAAACGAwAAAAA=&#10;" strokecolor="white [3212]">
                  <v:textbox>
                    <w:txbxContent>
                      <w:p w14:paraId="6CE481AD" w14:textId="77777777" w:rsidR="00855C4C" w:rsidRPr="00B5285D" w:rsidRDefault="00855C4C" w:rsidP="002E50AA">
                        <w:pPr>
                          <w:rPr>
                            <w:b/>
                          </w:rPr>
                        </w:pPr>
                        <w:r w:rsidRPr="00B5285D">
                          <w:rPr>
                            <w:b/>
                          </w:rPr>
                          <w:t>A</w:t>
                        </w:r>
                      </w:p>
                    </w:txbxContent>
                  </v:textbox>
                </v:shape>
                <v:shape id="Text_x0020_Box_x0020_2" o:spid="_x0000_s1045" type="#_x0000_t202" style="position:absolute;left:5693133;top:580445;width:263525;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fI6xwAA&#10;ANsAAAAPAAAAZHJzL2Rvd25yZXYueG1sRI9Ba8JAEIXvhf6HZQRvdWO1raSuUkWl0ENbFexxyI5J&#10;aHY2ZlcT/71zKPQ2w3vz3jfTeecqdaEmlJ4NDAcJKOLM25JzA/vd+mECKkRki5VnMnClAPPZ/d0U&#10;U+tb/qbLNuZKQjikaKCIsU61DllBDsPA18SiHX3jMMra5No22Eq4q/RjkjxrhyVLQ4E1LQvKfrdn&#10;Z6D9WmwOw+vT+OQ+J6ufj3xfvYxWxvR73dsrqEhd/Df/Xb9bwRdY+UUG0L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23yOscAAADbAAAADwAAAAAAAAAAAAAAAACXAgAAZHJz&#10;L2Rvd25yZXYueG1sUEsFBgAAAAAEAAQA9QAAAIsDAAAAAA==&#10;" filled="f" strokecolor="white [3212]">
                  <v:textbox>
                    <w:txbxContent>
                      <w:p w14:paraId="30AB2A9C" w14:textId="77777777" w:rsidR="00855C4C" w:rsidRPr="00B5285D" w:rsidRDefault="00855C4C" w:rsidP="002E50AA">
                        <w:pPr>
                          <w:rPr>
                            <w:b/>
                          </w:rPr>
                        </w:pPr>
                        <w:r>
                          <w:rPr>
                            <w:b/>
                          </w:rPr>
                          <w:t>B</w:t>
                        </w:r>
                      </w:p>
                    </w:txbxContent>
                  </v:textbox>
                </v:shape>
                <v:shape id="Text_x0020_Box_x0020_2" o:spid="_x0000_s1046" type="#_x0000_t202" style="position:absolute;left:2417196;top:3522428;width:263525;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LcOxwwAA&#10;ANsAAAAPAAAAZHJzL2Rvd25yZXYueG1sRI9Bi8IwFITvC/6H8ARva6osslajiLLiRWSrqMdn82yL&#10;zUtpolZ/vVkQ9jjMzDfMeNqYUtyodoVlBb1uBII4tbrgTMFu+/P5DcJ5ZI2lZVLwIAfTSetjjLG2&#10;d/6lW+IzESDsYlSQe1/FUro0J4Ouayvi4J1tbdAHWWdS13gPcFPKfhQNpMGCw0KOFc1zSi/J1Shw&#10;aTTYb76S/eEkl/Qcar04LtdKddrNbATCU+P/w+/2Sivo9+DvS/gBcvI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LcOxwwAAANsAAAAPAAAAAAAAAAAAAAAAAJcCAABkcnMvZG93&#10;bnJldi54bWxQSwUGAAAAAAQABAD1AAAAhwMAAAAA&#10;" strokecolor="white [3212]">
                  <v:textbox>
                    <w:txbxContent>
                      <w:p w14:paraId="54BDB4E9" w14:textId="77777777" w:rsidR="00855C4C" w:rsidRPr="00B5285D" w:rsidRDefault="00855C4C" w:rsidP="002E50AA">
                        <w:pPr>
                          <w:rPr>
                            <w:b/>
                          </w:rPr>
                        </w:pPr>
                        <w:r>
                          <w:rPr>
                            <w:b/>
                          </w:rPr>
                          <w:t>C</w:t>
                        </w:r>
                      </w:p>
                    </w:txbxContent>
                  </v:textbox>
                </v:shape>
              </v:group>
            </w:pict>
          </mc:Fallback>
        </mc:AlternateContent>
      </w:r>
      <w:r w:rsidR="00D85540">
        <w:rPr>
          <w:rFonts w:ascii="Times New Roman" w:hAnsi="Times New Roman" w:cs="Times New Roman"/>
          <w:i/>
          <w:sz w:val="24"/>
          <w:szCs w:val="24"/>
        </w:rPr>
        <w:t>Figure 4.</w:t>
      </w:r>
      <w:r w:rsidR="002E50AA">
        <w:rPr>
          <w:rFonts w:ascii="Times New Roman" w:hAnsi="Times New Roman" w:cs="Times New Roman"/>
          <w:i/>
          <w:sz w:val="24"/>
          <w:szCs w:val="24"/>
        </w:rPr>
        <w:t xml:space="preserve"> Occupancy model results</w:t>
      </w:r>
    </w:p>
    <w:p w14:paraId="7B43C070" w14:textId="14C44096" w:rsidR="00D85540" w:rsidRPr="00D85540" w:rsidRDefault="00D85540" w:rsidP="00125402">
      <w:pPr>
        <w:spacing w:after="0" w:line="480" w:lineRule="auto"/>
        <w:rPr>
          <w:rFonts w:ascii="Times New Roman" w:hAnsi="Times New Roman" w:cs="Times New Roman"/>
          <w:sz w:val="24"/>
          <w:szCs w:val="24"/>
        </w:rPr>
      </w:pPr>
    </w:p>
    <w:p w14:paraId="0E70AA8B" w14:textId="06EE7AAF" w:rsidR="00E92D5D" w:rsidRPr="00E92D5D" w:rsidRDefault="00E92D5D" w:rsidP="00A5107A">
      <w:pPr>
        <w:spacing w:after="0" w:line="480" w:lineRule="auto"/>
        <w:ind w:firstLine="720"/>
        <w:rPr>
          <w:rFonts w:ascii="Times New Roman" w:hAnsi="Times New Roman" w:cs="Times New Roman"/>
          <w:sz w:val="24"/>
          <w:szCs w:val="24"/>
        </w:rPr>
      </w:pPr>
    </w:p>
    <w:p w14:paraId="15509C59" w14:textId="551EC61B" w:rsidR="002070EF" w:rsidRDefault="002070EF">
      <w:pPr>
        <w:rPr>
          <w:rFonts w:ascii="Times New Roman" w:hAnsi="Times New Roman" w:cs="Times New Roman"/>
          <w:sz w:val="24"/>
          <w:szCs w:val="24"/>
        </w:rPr>
      </w:pPr>
      <w:r>
        <w:rPr>
          <w:rFonts w:ascii="Times New Roman" w:hAnsi="Times New Roman" w:cs="Times New Roman"/>
          <w:sz w:val="24"/>
          <w:szCs w:val="24"/>
        </w:rPr>
        <w:br w:type="page"/>
      </w:r>
    </w:p>
    <w:p w14:paraId="71F786E9" w14:textId="1DFF15BE" w:rsidR="00726EFA" w:rsidRDefault="00695257">
      <w:pPr>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94080" behindDoc="0" locked="0" layoutInCell="1" allowOverlap="1" wp14:anchorId="5DF1E6E6" wp14:editId="67C13208">
                <wp:simplePos x="0" y="0"/>
                <wp:positionH relativeFrom="column">
                  <wp:posOffset>-866692</wp:posOffset>
                </wp:positionH>
                <wp:positionV relativeFrom="paragraph">
                  <wp:posOffset>286247</wp:posOffset>
                </wp:positionV>
                <wp:extent cx="7609150" cy="2915285"/>
                <wp:effectExtent l="0" t="0" r="0" b="0"/>
                <wp:wrapNone/>
                <wp:docPr id="34" name="Group 34"/>
                <wp:cNvGraphicFramePr/>
                <a:graphic xmlns:a="http://schemas.openxmlformats.org/drawingml/2006/main">
                  <a:graphicData uri="http://schemas.microsoft.com/office/word/2010/wordprocessingGroup">
                    <wpg:wgp>
                      <wpg:cNvGrpSpPr/>
                      <wpg:grpSpPr>
                        <a:xfrm>
                          <a:off x="0" y="0"/>
                          <a:ext cx="7609150" cy="2915285"/>
                          <a:chOff x="0" y="0"/>
                          <a:chExt cx="7609150" cy="2915285"/>
                        </a:xfrm>
                      </wpg:grpSpPr>
                      <pic:pic xmlns:pic="http://schemas.openxmlformats.org/drawingml/2006/picture">
                        <pic:nvPicPr>
                          <pic:cNvPr id="31" name="Picture 31"/>
                          <pic:cNvPicPr>
                            <a:picLocks noChangeAspect="1"/>
                          </pic:cNvPicPr>
                        </pic:nvPicPr>
                        <pic:blipFill rotWithShape="1">
                          <a:blip r:embed="rId28">
                            <a:extLst>
                              <a:ext uri="{28A0092B-C50C-407E-A947-70E740481C1C}">
                                <a14:useLocalDpi xmlns:a14="http://schemas.microsoft.com/office/drawing/2010/main" val="0"/>
                              </a:ext>
                            </a:extLst>
                          </a:blip>
                          <a:srcRect l="21392" t="13566" r="16869" b="16522"/>
                          <a:stretch/>
                        </pic:blipFill>
                        <pic:spPr bwMode="auto">
                          <a:xfrm>
                            <a:off x="0" y="0"/>
                            <a:ext cx="2533650" cy="2869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9">
                            <a:extLst>
                              <a:ext uri="{28A0092B-C50C-407E-A947-70E740481C1C}">
                                <a14:useLocalDpi xmlns:a14="http://schemas.microsoft.com/office/drawing/2010/main" val="0"/>
                              </a:ext>
                            </a:extLst>
                          </a:blip>
                          <a:srcRect l="21913" t="13043" r="15778" b="15990"/>
                          <a:stretch/>
                        </pic:blipFill>
                        <pic:spPr bwMode="auto">
                          <a:xfrm>
                            <a:off x="2568271" y="39756"/>
                            <a:ext cx="2519680" cy="2869565"/>
                          </a:xfrm>
                          <a:prstGeom prst="rect">
                            <a:avLst/>
                          </a:prstGeom>
                          <a:ln>
                            <a:noFill/>
                          </a:ln>
                          <a:extLst>
                            <a:ext uri="{53640926-AAD7-44D8-BBD7-CCE9431645EC}">
                              <a14:shadowObscured xmlns:a14="http://schemas.microsoft.com/office/drawing/2010/main"/>
                            </a:ext>
                          </a:extLst>
                        </pic:spPr>
                      </pic:pic>
                      <wps:wsp>
                        <wps:cNvPr id="26" name="Text Box 2"/>
                        <wps:cNvSpPr txBox="1">
                          <a:spLocks noChangeArrowheads="1"/>
                        </wps:cNvSpPr>
                        <wps:spPr bwMode="auto">
                          <a:xfrm>
                            <a:off x="1176793" y="166977"/>
                            <a:ext cx="924560" cy="283210"/>
                          </a:xfrm>
                          <a:prstGeom prst="rect">
                            <a:avLst/>
                          </a:prstGeom>
                          <a:solidFill>
                            <a:srgbClr val="FFFFFF"/>
                          </a:solidFill>
                          <a:ln w="9525">
                            <a:solidFill>
                              <a:schemeClr val="bg1"/>
                            </a:solidFill>
                            <a:miter lim="800000"/>
                            <a:headEnd/>
                            <a:tailEnd/>
                          </a:ln>
                        </wps:spPr>
                        <wps:txbx>
                          <w:txbxContent>
                            <w:p w14:paraId="1F5BACB6" w14:textId="76AD1783" w:rsidR="00855C4C" w:rsidRPr="00B5285D" w:rsidRDefault="00855C4C" w:rsidP="001C195B">
                              <w:pPr>
                                <w:rPr>
                                  <w:b/>
                                </w:rPr>
                              </w:pPr>
                              <w:r>
                                <w:rPr>
                                  <w:b/>
                                </w:rPr>
                                <w:t>1920 - 1945</w:t>
                              </w:r>
                            </w:p>
                          </w:txbxContent>
                        </wps:txbx>
                        <wps:bodyPr rot="0" vert="horz" wrap="square" lIns="91440" tIns="45720" rIns="91440" bIns="45720" anchor="t" anchorCtr="0">
                          <a:noAutofit/>
                        </wps:bodyPr>
                      </wps:wsp>
                      <wps:wsp>
                        <wps:cNvPr id="27" name="Text Box 2"/>
                        <wps:cNvSpPr txBox="1">
                          <a:spLocks noChangeArrowheads="1"/>
                        </wps:cNvSpPr>
                        <wps:spPr bwMode="auto">
                          <a:xfrm>
                            <a:off x="3745064" y="166977"/>
                            <a:ext cx="924560" cy="283210"/>
                          </a:xfrm>
                          <a:prstGeom prst="rect">
                            <a:avLst/>
                          </a:prstGeom>
                          <a:solidFill>
                            <a:srgbClr val="FFFFFF"/>
                          </a:solidFill>
                          <a:ln w="9525">
                            <a:solidFill>
                              <a:schemeClr val="bg1"/>
                            </a:solidFill>
                            <a:miter lim="800000"/>
                            <a:headEnd/>
                            <a:tailEnd/>
                          </a:ln>
                        </wps:spPr>
                        <wps:txbx>
                          <w:txbxContent>
                            <w:p w14:paraId="291BD429" w14:textId="4BB60B0A" w:rsidR="00855C4C" w:rsidRPr="00B5285D" w:rsidRDefault="00855C4C" w:rsidP="001C195B">
                              <w:pPr>
                                <w:rPr>
                                  <w:b/>
                                </w:rPr>
                              </w:pPr>
                              <w:r>
                                <w:rPr>
                                  <w:b/>
                                </w:rPr>
                                <w:t>1950 - 1975</w:t>
                              </w:r>
                            </w:p>
                          </w:txbxContent>
                        </wps:txbx>
                        <wps:bodyPr rot="0" vert="horz" wrap="square" lIns="91440" tIns="45720" rIns="91440" bIns="45720" anchor="t" anchorCtr="0">
                          <a:noAutofit/>
                        </wps:bodyPr>
                      </wps:wsp>
                      <pic:pic xmlns:pic="http://schemas.openxmlformats.org/drawingml/2006/picture">
                        <pic:nvPicPr>
                          <pic:cNvPr id="33" name="Picture 33"/>
                          <pic:cNvPicPr>
                            <a:picLocks noChangeAspect="1"/>
                          </pic:cNvPicPr>
                        </pic:nvPicPr>
                        <pic:blipFill rotWithShape="1">
                          <a:blip r:embed="rId30">
                            <a:extLst>
                              <a:ext uri="{28A0092B-C50C-407E-A947-70E740481C1C}">
                                <a14:useLocalDpi xmlns:a14="http://schemas.microsoft.com/office/drawing/2010/main" val="0"/>
                              </a:ext>
                            </a:extLst>
                          </a:blip>
                          <a:srcRect l="22090" t="12869" r="16696" b="16343"/>
                          <a:stretch/>
                        </pic:blipFill>
                        <pic:spPr bwMode="auto">
                          <a:xfrm>
                            <a:off x="5088835" y="0"/>
                            <a:ext cx="2520315" cy="2915285"/>
                          </a:xfrm>
                          <a:prstGeom prst="rect">
                            <a:avLst/>
                          </a:prstGeom>
                          <a:ln>
                            <a:noFill/>
                          </a:ln>
                          <a:extLst>
                            <a:ext uri="{53640926-AAD7-44D8-BBD7-CCE9431645EC}">
                              <a14:shadowObscured xmlns:a14="http://schemas.microsoft.com/office/drawing/2010/main"/>
                            </a:ext>
                          </a:extLst>
                        </pic:spPr>
                      </pic:pic>
                      <wps:wsp>
                        <wps:cNvPr id="28" name="Text Box 2"/>
                        <wps:cNvSpPr txBox="1">
                          <a:spLocks noChangeArrowheads="1"/>
                        </wps:cNvSpPr>
                        <wps:spPr bwMode="auto">
                          <a:xfrm>
                            <a:off x="6265628" y="166977"/>
                            <a:ext cx="924560" cy="283210"/>
                          </a:xfrm>
                          <a:prstGeom prst="rect">
                            <a:avLst/>
                          </a:prstGeom>
                          <a:solidFill>
                            <a:srgbClr val="FFFFFF"/>
                          </a:solidFill>
                          <a:ln w="9525">
                            <a:solidFill>
                              <a:schemeClr val="bg1"/>
                            </a:solidFill>
                            <a:miter lim="800000"/>
                            <a:headEnd/>
                            <a:tailEnd/>
                          </a:ln>
                        </wps:spPr>
                        <wps:txbx>
                          <w:txbxContent>
                            <w:p w14:paraId="21D26BBB" w14:textId="05AB7E70" w:rsidR="00855C4C" w:rsidRPr="00B5285D" w:rsidRDefault="00855C4C" w:rsidP="001C195B">
                              <w:pPr>
                                <w:rPr>
                                  <w:b/>
                                </w:rPr>
                              </w:pPr>
                              <w:r>
                                <w:rPr>
                                  <w:b/>
                                </w:rPr>
                                <w:t>1990 - 2015</w:t>
                              </w:r>
                            </w:p>
                          </w:txbxContent>
                        </wps:txbx>
                        <wps:bodyPr rot="0" vert="horz" wrap="square" lIns="91440" tIns="45720" rIns="91440" bIns="45720" anchor="t" anchorCtr="0">
                          <a:noAutofit/>
                        </wps:bodyPr>
                      </wps:wsp>
                    </wpg:wgp>
                  </a:graphicData>
                </a:graphic>
              </wp:anchor>
            </w:drawing>
          </mc:Choice>
          <mc:Fallback>
            <w:pict>
              <v:group w14:anchorId="5DF1E6E6" id="Group_x0020_34" o:spid="_x0000_s1047" style="position:absolute;margin-left:-68.25pt;margin-top:22.55pt;width:599.15pt;height:229.55pt;z-index:251694080" coordsize="7609150,2915285"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oAAAEDAAEAAADgAQAAAQEDAAEAAADgAQAAAgEDAAMAAACGjAoAAwEDAAEA&#10;AAABAAAABgEDAAEAAAACAAAAEQEEAAEAAAAIAAAAEgEDAAEAAAABAAAAFQEDAAEAAAADAAAAFwEE&#10;AAEAAAAAjAoAHAEDAAEAAAABAAAAAAAAAAgACAAIAFBLAwQKAAAAAAAAACEARg1seYyMCgCMjAoA&#10;FAAAAGRycy9tZWRpYS9pbWFnZTIudGlmSUkqAAiMCg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KAAABAwAB&#10;AAAA4AEAAAEBAwABAAAA4AEAAAIBAwADAAAAhowKAAMBAwABAAAAAQAAAAYBAwABAAAAAgAAABEB&#10;BAABAAAACAAAABIBAwABAAAAAQAAABUBAwABAAAAAwAAABcBBAABAAAAAIwKABwBAwABAAAAAQAA&#10;AAAAAAAIAAgACABQSwMECgAAAAAAAAAhAPcPIYCMjAoAjIwKABQAAABkcnMvbWVkaWEvaW1hZ2Ux&#10;LnRpZklJKgAIjAo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">
                <v:shape id="Picture_x0020_31" o:spid="_x0000_s1048" type="#_x0000_t75" style="position:absolute;width:2533650;height:2869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10;OFHFAAAA2wAAAA8AAABkcnMvZG93bnJldi54bWxEj09rwkAUxO8Fv8PyBG+6iVItMatYa6Glp8ba&#10;Xp/Zlz+YfRuyq6bfvisIPQ4z8xsmXfemERfqXG1ZQTyJQBDnVtdcKvjav46fQDiPrLGxTAp+ycF6&#10;NXhIMdH2yp90yXwpAoRdggoq79tESpdXZNBNbEscvMJ2Bn2QXSl1h9cAN42cRtFcGqw5LFTY0rai&#10;/JSdjYJyaz4Ou+wHF3Fx+H6ZPj/q92Or1GjYb5YgPPX+P3xvv2kFsxhuX8IPkK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DhRxQAAANsAAAAPAAAAAAAAAAAAAAAAAJwC&#10;AABkcnMvZG93bnJldi54bWxQSwUGAAAAAAQABAD3AAAAjgMAAAAA&#10;">
                  <v:imagedata r:id="rId31" o:title="" croptop="8891f" cropbottom="10828f" cropleft="14019f" cropright="11055f"/>
                  <v:path arrowok="t"/>
                </v:shape>
                <v:shape id="Picture_x0020_32" o:spid="_x0000_s1049" type="#_x0000_t75" style="position:absolute;left:2568271;top:39756;width:2519680;height:2869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0W&#10;r5zBAAAA2wAAAA8AAABkcnMvZG93bnJldi54bWxEj8FqwzAQRO+F/oPYQi6mkeJCa5woIQgCvtZt&#10;7ou1sU2slbGUxPn7KFDocZiZN8xmN7tBXGkKvWcNq6UCQdx423Or4ffn8F6ACBHZ4uCZNNwpwG77&#10;+rLB0vobf9O1jq1IEA4lauhiHEspQ9ORw7D0I3HyTn5yGJOcWmknvCW4G2Su1Kd02HNa6HAk01Fz&#10;ri9OQ5GZY6sucX80lc/OSpovWRitF2/zfg0i0hz/w3/tymr4yOH5Jf0AuX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0Wr5zBAAAA2wAAAA8AAAAAAAAAAAAAAAAAnAIAAGRy&#10;cy9kb3ducmV2LnhtbFBLBQYAAAAABAAEAPcAAACKAwAAAAA=&#10;">
                  <v:imagedata r:id="rId32" o:title="" croptop="8548f" cropbottom="10479f" cropleft="14361f" cropright="10340f"/>
                  <v:path arrowok="t"/>
                </v:shape>
                <v:shape id="Text_x0020_Box_x0020_2" o:spid="_x0000_s1050" type="#_x0000_t202" style="position:absolute;left:1176793;top:166977;width:924560;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FvFxAAA&#10;ANsAAAAPAAAAZHJzL2Rvd25yZXYueG1sRI9Ba8JAFITvBf/D8gRvulEkaHQVURQvUpqKenxmn0kw&#10;+zZkV03767uFQo/DzHzDzJetqcSTGldaVjAcRCCIM6tLzhUcP7f9CQjnkTVWlknBFzlYLjpvc0y0&#10;ffEHPVOfiwBhl6CCwvs6kdJlBRl0A1sTB+9mG4M+yCaXusFXgJtKjqIolgZLDgsF1rQuKLunD6PA&#10;ZVF8eh+np/NV7uh7qvXmsjso1eu2qxkIT63/D/+191rBKIbfL+EH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RbxcQAAADbAAAADwAAAAAAAAAAAAAAAACXAgAAZHJzL2Rv&#10;d25yZXYueG1sUEsFBgAAAAAEAAQA9QAAAIgDAAAAAA==&#10;" strokecolor="white [3212]">
                  <v:textbox>
                    <w:txbxContent>
                      <w:p w14:paraId="1F5BACB6" w14:textId="76AD1783" w:rsidR="00855C4C" w:rsidRPr="00B5285D" w:rsidRDefault="00855C4C" w:rsidP="001C195B">
                        <w:pPr>
                          <w:rPr>
                            <w:b/>
                          </w:rPr>
                        </w:pPr>
                        <w:r>
                          <w:rPr>
                            <w:b/>
                          </w:rPr>
                          <w:t>1920 - 1945</w:t>
                        </w:r>
                      </w:p>
                    </w:txbxContent>
                  </v:textbox>
                </v:shape>
                <v:shape id="Text_x0020_Box_x0020_2" o:spid="_x0000_s1051" type="#_x0000_t202" style="position:absolute;left:3745064;top:166977;width:924560;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iP5exAAA&#10;ANsAAAAPAAAAZHJzL2Rvd25yZXYueG1sRI9Pa8JAFMTvBb/D8gre6qYi/kldRRTFSxHToj0+s88k&#10;mH0bsqumfnpXEDwOM/MbZjxtTCkuVLvCsoLPTgSCOLW64EzB78/yYwjCeWSNpWVS8E8OppPW2xhj&#10;ba+8pUviMxEg7GJUkHtfxVK6NCeDrmMr4uAdbW3QB1lnUtd4DXBTym4U9aXBgsNCjhXNc0pPydko&#10;cGnU3216yW5/kCu6jbRe/K2+lWq/N7MvEJ4a/wo/22utoDuAx5fwA+Tk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Yj+XsQAAADbAAAADwAAAAAAAAAAAAAAAACXAgAAZHJzL2Rv&#10;d25yZXYueG1sUEsFBgAAAAAEAAQA9QAAAIgDAAAAAA==&#10;" strokecolor="white [3212]">
                  <v:textbox>
                    <w:txbxContent>
                      <w:p w14:paraId="291BD429" w14:textId="4BB60B0A" w:rsidR="00855C4C" w:rsidRPr="00B5285D" w:rsidRDefault="00855C4C" w:rsidP="001C195B">
                        <w:pPr>
                          <w:rPr>
                            <w:b/>
                          </w:rPr>
                        </w:pPr>
                        <w:r>
                          <w:rPr>
                            <w:b/>
                          </w:rPr>
                          <w:t>1950 - 1975</w:t>
                        </w:r>
                      </w:p>
                    </w:txbxContent>
                  </v:textbox>
                </v:shape>
                <v:shape id="Picture_x0020_33" o:spid="_x0000_s1052" type="#_x0000_t75" style="position:absolute;left:5088835;width:2520315;height:2915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R&#10;+SnBAAAA2wAAAA8AAABkcnMvZG93bnJldi54bWxEj0GLwjAUhO+C/yE8wYtoopVFqlFEEBSWBXXB&#10;66N5tsXmpTSx1n+/EYQ9DjPzDbPadLYSLTW+dKxhOlEgiDNnSs41/F724wUIH5ANVo5Jw4s8bNb9&#10;3gpT4558ovYcchEh7FPUUIRQp1L6rCCLfuJq4ujdXGMxRNnk0jT4jHBbyZlSX9JiyXGhwJp2BWX3&#10;88NqGM1z9XNJvtVoYY2Z37v2ekSp9XDQbZcgAnXhP/xpH4yGJIH3l/gD5P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mR+SnBAAAA2wAAAA8AAAAAAAAAAAAAAAAAnAIAAGRy&#10;cy9kb3ducmV2LnhtbFBLBQYAAAAABAAEAPcAAACKAwAAAAA=&#10;">
                  <v:imagedata r:id="rId33" o:title="" croptop="8434f" cropbottom="10711f" cropleft="14477f" cropright="10942f"/>
                  <v:path arrowok="t"/>
                </v:shape>
                <v:shape id="Text_x0020_Box_x0020_2" o:spid="_x0000_s1053" type="#_x0000_t202" style="position:absolute;left:6265628;top:166977;width:924560;height:283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F2oswQAA&#10;ANsAAAAPAAAAZHJzL2Rvd25yZXYueG1sRE9Ni8IwEL0L/ocwwt40VRZZq1EWRfEiYpXqcbaZbcs2&#10;k9JErf56c1jw+Hjfs0VrKnGjxpWWFQwHEQjizOqScwWn47r/BcJ5ZI2VZVLwIAeLebczw1jbOx/o&#10;lvhchBB2MSoovK9jKV1WkEE3sDVx4H5tY9AH2ORSN3gP4aaSoygaS4Mlh4YCa1oWlP0lV6PAZdE4&#10;3X8m6flHbug50Xp12eyU+ui131MQnlr/Fv+7t1rBKIwNX8IPkP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4BdqLMEAAADbAAAADwAAAAAAAAAAAAAAAACXAgAAZHJzL2Rvd25y&#10;ZXYueG1sUEsFBgAAAAAEAAQA9QAAAIUDAAAAAA==&#10;" strokecolor="white [3212]">
                  <v:textbox>
                    <w:txbxContent>
                      <w:p w14:paraId="21D26BBB" w14:textId="05AB7E70" w:rsidR="00855C4C" w:rsidRPr="00B5285D" w:rsidRDefault="00855C4C" w:rsidP="001C195B">
                        <w:pPr>
                          <w:rPr>
                            <w:b/>
                          </w:rPr>
                        </w:pPr>
                        <w:r>
                          <w:rPr>
                            <w:b/>
                          </w:rPr>
                          <w:t>1990 - 2015</w:t>
                        </w:r>
                      </w:p>
                    </w:txbxContent>
                  </v:textbox>
                </v:shape>
              </v:group>
            </w:pict>
          </mc:Fallback>
        </mc:AlternateContent>
      </w:r>
      <w:r w:rsidR="00726EFA" w:rsidRPr="00726EFA">
        <w:rPr>
          <w:rFonts w:ascii="Times New Roman" w:hAnsi="Times New Roman" w:cs="Times New Roman"/>
          <w:i/>
          <w:sz w:val="24"/>
          <w:szCs w:val="24"/>
        </w:rPr>
        <w:t>Figure 5.</w:t>
      </w:r>
      <w:r w:rsidR="00726EFA">
        <w:rPr>
          <w:rFonts w:ascii="Times New Roman" w:hAnsi="Times New Roman" w:cs="Times New Roman"/>
          <w:sz w:val="24"/>
          <w:szCs w:val="24"/>
        </w:rPr>
        <w:t xml:space="preserve"> </w:t>
      </w:r>
      <w:r w:rsidR="00726EFA">
        <w:rPr>
          <w:rFonts w:ascii="Times New Roman" w:hAnsi="Times New Roman" w:cs="Times New Roman"/>
          <w:i/>
          <w:sz w:val="24"/>
          <w:szCs w:val="24"/>
        </w:rPr>
        <w:t>Maps of occupancy model results</w:t>
      </w:r>
    </w:p>
    <w:p w14:paraId="64FF7BB6" w14:textId="12863587" w:rsidR="00726EFA" w:rsidRPr="00726EFA" w:rsidRDefault="00726EFA">
      <w:pPr>
        <w:rPr>
          <w:rFonts w:ascii="Times New Roman" w:hAnsi="Times New Roman" w:cs="Times New Roman"/>
          <w:sz w:val="24"/>
          <w:szCs w:val="24"/>
        </w:rPr>
      </w:pPr>
      <w:r w:rsidRPr="00726EFA">
        <w:rPr>
          <w:rFonts w:ascii="Times New Roman" w:hAnsi="Times New Roman" w:cs="Times New Roman"/>
          <w:sz w:val="24"/>
          <w:szCs w:val="24"/>
        </w:rPr>
        <w:br w:type="page"/>
      </w:r>
    </w:p>
    <w:p w14:paraId="17392604" w14:textId="2BD5BE62" w:rsidR="00523D9F" w:rsidRDefault="002070EF" w:rsidP="0003333C">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lastRenderedPageBreak/>
        <w:t xml:space="preserve">Appendix A. </w:t>
      </w:r>
      <w:r>
        <w:rPr>
          <w:rFonts w:ascii="Times New Roman" w:hAnsi="Times New Roman" w:cs="Times New Roman"/>
          <w:sz w:val="24"/>
          <w:szCs w:val="24"/>
        </w:rPr>
        <w:t>Scatter plots of BCM climate data pairs and year</w:t>
      </w:r>
      <w:r w:rsidR="007B469D">
        <w:rPr>
          <w:rFonts w:ascii="Times New Roman" w:hAnsi="Times New Roman" w:cs="Times New Roman"/>
          <w:sz w:val="24"/>
          <w:szCs w:val="24"/>
        </w:rPr>
        <w:t xml:space="preserve"> collected</w:t>
      </w:r>
      <w:r>
        <w:rPr>
          <w:rFonts w:ascii="Times New Roman" w:hAnsi="Times New Roman" w:cs="Times New Roman"/>
          <w:sz w:val="24"/>
          <w:szCs w:val="24"/>
        </w:rPr>
        <w:t>. Y-axis and x-axis vari</w:t>
      </w:r>
      <w:r w:rsidR="007B469D">
        <w:rPr>
          <w:rFonts w:ascii="Times New Roman" w:hAnsi="Times New Roman" w:cs="Times New Roman"/>
          <w:sz w:val="24"/>
          <w:szCs w:val="24"/>
        </w:rPr>
        <w:t>ables for each plot are given along</w:t>
      </w:r>
      <w:r>
        <w:rPr>
          <w:rFonts w:ascii="Times New Roman" w:hAnsi="Times New Roman" w:cs="Times New Roman"/>
          <w:sz w:val="24"/>
          <w:szCs w:val="24"/>
        </w:rPr>
        <w:t xml:space="preserve"> the diagonal.</w:t>
      </w:r>
    </w:p>
    <w:p w14:paraId="2E79E480" w14:textId="5E7D5010" w:rsidR="002070EF" w:rsidRDefault="00695257" w:rsidP="0003333C">
      <w:pPr>
        <w:spacing w:after="0" w:line="480" w:lineRule="auto"/>
        <w:outlineLvl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755666" wp14:editId="0B189C28">
            <wp:extent cx="4572000" cy="457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imate_variables_intercorrelations_plot.tif"/>
                    <pic:cNvPicPr/>
                  </pic:nvPicPr>
                  <pic:blipFill>
                    <a:blip r:embed="rId34">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2B83B43D" w14:textId="7095C601" w:rsidR="002070EF" w:rsidRDefault="002070EF">
      <w:pPr>
        <w:rPr>
          <w:rFonts w:ascii="Times New Roman" w:hAnsi="Times New Roman" w:cs="Times New Roman"/>
          <w:sz w:val="24"/>
          <w:szCs w:val="24"/>
        </w:rPr>
      </w:pPr>
      <w:r>
        <w:rPr>
          <w:rFonts w:ascii="Times New Roman" w:hAnsi="Times New Roman" w:cs="Times New Roman"/>
          <w:sz w:val="24"/>
          <w:szCs w:val="24"/>
        </w:rPr>
        <w:br w:type="page"/>
      </w:r>
    </w:p>
    <w:p w14:paraId="3CBA317F" w14:textId="2C8FFFA2" w:rsidR="002070EF" w:rsidRDefault="00E701F3" w:rsidP="0003333C">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lastRenderedPageBreak/>
        <w:t>Appendix C</w:t>
      </w:r>
      <w:r w:rsidR="002070EF">
        <w:rPr>
          <w:rFonts w:ascii="Times New Roman" w:hAnsi="Times New Roman" w:cs="Times New Roman"/>
          <w:b/>
          <w:sz w:val="24"/>
          <w:szCs w:val="24"/>
        </w:rPr>
        <w:t xml:space="preserve">. </w:t>
      </w:r>
      <w:r w:rsidR="00093A3A" w:rsidRPr="00093A3A">
        <w:rPr>
          <w:rFonts w:ascii="Times New Roman" w:hAnsi="Times New Roman" w:cs="Times New Roman"/>
          <w:sz w:val="24"/>
          <w:szCs w:val="24"/>
        </w:rPr>
        <w:t>E</w:t>
      </w:r>
      <w:r w:rsidR="00717787">
        <w:rPr>
          <w:rFonts w:ascii="Times New Roman" w:hAnsi="Times New Roman" w:cs="Times New Roman"/>
          <w:sz w:val="24"/>
          <w:szCs w:val="24"/>
        </w:rPr>
        <w:t>stimate and 97.5% Credible I</w:t>
      </w:r>
      <w:r w:rsidR="00093A3A">
        <w:rPr>
          <w:rFonts w:ascii="Times New Roman" w:hAnsi="Times New Roman" w:cs="Times New Roman"/>
          <w:sz w:val="24"/>
          <w:szCs w:val="24"/>
        </w:rPr>
        <w:t xml:space="preserve">nterval of the </w:t>
      </w:r>
      <w:proofErr w:type="spellStart"/>
      <w:r w:rsidR="00093A3A">
        <w:rPr>
          <w:rFonts w:ascii="Times New Roman" w:hAnsi="Times New Roman" w:cs="Times New Roman"/>
          <w:sz w:val="24"/>
          <w:szCs w:val="24"/>
        </w:rPr>
        <w:t>Gelman</w:t>
      </w:r>
      <w:proofErr w:type="spellEnd"/>
      <w:r w:rsidR="00093A3A">
        <w:rPr>
          <w:rFonts w:ascii="Times New Roman" w:hAnsi="Times New Roman" w:cs="Times New Roman"/>
          <w:sz w:val="24"/>
          <w:szCs w:val="24"/>
        </w:rPr>
        <w:t>-Rubin diagnostic</w:t>
      </w:r>
      <w:r w:rsidR="00F61BD2">
        <w:rPr>
          <w:rFonts w:ascii="Times New Roman" w:hAnsi="Times New Roman" w:cs="Times New Roman"/>
          <w:sz w:val="24"/>
          <w:szCs w:val="24"/>
        </w:rPr>
        <w:t xml:space="preserve"> (</w:t>
      </w:r>
      <m:oMath>
        <m:acc>
          <m:accPr>
            <m:ctrlPr>
              <w:rPr>
                <w:rFonts w:ascii="Cambria Math" w:hAnsi="Cambria Math" w:cs="Times New Roman"/>
                <w:i/>
                <w:sz w:val="24"/>
                <w:szCs w:val="24"/>
              </w:rPr>
            </m:ctrlPr>
          </m:accPr>
          <m:e>
            <m:r>
              <w:rPr>
                <w:rFonts w:ascii="Cambria Math" w:hAnsi="Cambria Math" w:cs="Times New Roman"/>
                <w:sz w:val="24"/>
                <w:szCs w:val="24"/>
              </w:rPr>
              <m:t>r</m:t>
            </m:r>
          </m:e>
        </m:acc>
      </m:oMath>
      <w:r w:rsidR="00F61BD2">
        <w:rPr>
          <w:rFonts w:ascii="Times New Roman" w:hAnsi="Times New Roman" w:cs="Times New Roman"/>
          <w:sz w:val="24"/>
          <w:szCs w:val="24"/>
        </w:rPr>
        <w:t>)</w:t>
      </w:r>
      <w:r w:rsidR="00093A3A">
        <w:rPr>
          <w:rFonts w:ascii="Times New Roman" w:hAnsi="Times New Roman" w:cs="Times New Roman"/>
          <w:sz w:val="24"/>
          <w:szCs w:val="24"/>
        </w:rPr>
        <w:t xml:space="preserve"> and estimate of effective sample size </w:t>
      </w:r>
      <w:r w:rsidR="000C57F9">
        <w:rPr>
          <w:rFonts w:ascii="Times New Roman" w:hAnsi="Times New Roman" w:cs="Times New Roman"/>
          <w:sz w:val="24"/>
          <w:szCs w:val="24"/>
        </w:rPr>
        <w:t>(ESS</w:t>
      </w:r>
      <w:r w:rsidR="00093A3A">
        <w:rPr>
          <w:rFonts w:ascii="Times New Roman" w:hAnsi="Times New Roman" w:cs="Times New Roman"/>
          <w:sz w:val="24"/>
          <w:szCs w:val="24"/>
        </w:rPr>
        <w:t>) for linear coefficients for the GLMM and Occupancy models</w:t>
      </w:r>
    </w:p>
    <w:tbl>
      <w:tblPr>
        <w:tblStyle w:val="TableGrid"/>
        <w:tblW w:w="934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0"/>
        <w:gridCol w:w="1705"/>
        <w:gridCol w:w="88"/>
        <w:gridCol w:w="1617"/>
        <w:gridCol w:w="1836"/>
        <w:gridCol w:w="234"/>
        <w:gridCol w:w="1602"/>
      </w:tblGrid>
      <w:tr w:rsidR="00093A3A" w:rsidRPr="00AC6EE2" w14:paraId="7B03249B" w14:textId="3214D664" w:rsidTr="00F61BD2">
        <w:tc>
          <w:tcPr>
            <w:tcW w:w="2260" w:type="dxa"/>
            <w:tcBorders>
              <w:top w:val="single" w:sz="4" w:space="0" w:color="auto"/>
              <w:bottom w:val="nil"/>
            </w:tcBorders>
            <w:vAlign w:val="center"/>
          </w:tcPr>
          <w:p w14:paraId="3DF7B4E0" w14:textId="77777777" w:rsidR="00093A3A" w:rsidRPr="00AC6EE2" w:rsidRDefault="00093A3A" w:rsidP="00D41DE1">
            <w:pPr>
              <w:rPr>
                <w:rFonts w:ascii="Times New Roman" w:hAnsi="Times New Roman" w:cs="Times New Roman"/>
                <w:sz w:val="24"/>
                <w:szCs w:val="24"/>
              </w:rPr>
            </w:pPr>
            <w:r w:rsidRPr="00AC6EE2">
              <w:rPr>
                <w:rFonts w:ascii="Times New Roman" w:hAnsi="Times New Roman" w:cs="Times New Roman"/>
                <w:sz w:val="24"/>
                <w:szCs w:val="24"/>
              </w:rPr>
              <w:t>Model term</w:t>
            </w:r>
          </w:p>
        </w:tc>
        <w:tc>
          <w:tcPr>
            <w:tcW w:w="3410" w:type="dxa"/>
            <w:gridSpan w:val="3"/>
            <w:tcBorders>
              <w:top w:val="single" w:sz="4" w:space="0" w:color="auto"/>
              <w:bottom w:val="nil"/>
            </w:tcBorders>
            <w:vAlign w:val="center"/>
          </w:tcPr>
          <w:p w14:paraId="2EA7EB85" w14:textId="64487175" w:rsidR="00093A3A" w:rsidRPr="00AC6EE2" w:rsidRDefault="00093A3A" w:rsidP="00D41DE1">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GLMM</w:t>
            </w:r>
          </w:p>
        </w:tc>
        <w:tc>
          <w:tcPr>
            <w:tcW w:w="3672" w:type="dxa"/>
            <w:gridSpan w:val="3"/>
            <w:tcBorders>
              <w:top w:val="single" w:sz="4" w:space="0" w:color="auto"/>
              <w:bottom w:val="nil"/>
            </w:tcBorders>
          </w:tcPr>
          <w:p w14:paraId="6471845B" w14:textId="540D85E2" w:rsidR="00093A3A" w:rsidRPr="00AC6EE2" w:rsidRDefault="00093A3A" w:rsidP="00D41DE1">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Occupancy model</w:t>
            </w:r>
          </w:p>
        </w:tc>
      </w:tr>
      <w:tr w:rsidR="00F61BD2" w:rsidRPr="00AC6EE2" w14:paraId="3630758B" w14:textId="77777777" w:rsidTr="00D41DE1">
        <w:tc>
          <w:tcPr>
            <w:tcW w:w="2260" w:type="dxa"/>
            <w:tcBorders>
              <w:top w:val="nil"/>
              <w:bottom w:val="single" w:sz="4" w:space="0" w:color="auto"/>
            </w:tcBorders>
            <w:vAlign w:val="center"/>
          </w:tcPr>
          <w:p w14:paraId="6409569A" w14:textId="77777777" w:rsidR="00F61BD2" w:rsidRPr="00AC6EE2" w:rsidRDefault="00F61BD2" w:rsidP="00F61BD2">
            <w:pPr>
              <w:rPr>
                <w:rFonts w:ascii="Times New Roman" w:hAnsi="Times New Roman" w:cs="Times New Roman"/>
                <w:sz w:val="24"/>
                <w:szCs w:val="24"/>
              </w:rPr>
            </w:pPr>
          </w:p>
        </w:tc>
        <w:tc>
          <w:tcPr>
            <w:tcW w:w="1705" w:type="dxa"/>
            <w:tcBorders>
              <w:top w:val="nil"/>
              <w:bottom w:val="single" w:sz="4" w:space="0" w:color="auto"/>
            </w:tcBorders>
            <w:vAlign w:val="center"/>
          </w:tcPr>
          <w:p w14:paraId="01C00F91" w14:textId="2FF44BC0" w:rsidR="00F61BD2" w:rsidRPr="00AC6EE2" w:rsidRDefault="00855C4C" w:rsidP="00F61BD2">
            <w:pPr>
              <w:ind w:left="452" w:hanging="452"/>
              <w:jc w:val="center"/>
              <w:rPr>
                <w:rFonts w:ascii="Times New Roman" w:hAnsi="Times New Roman" w:cs="Times New Roman"/>
                <w:sz w:val="24"/>
                <w:szCs w:val="24"/>
              </w:rPr>
            </w:pPr>
            <m:oMath>
              <m:acc>
                <m:accPr>
                  <m:ctrlPr>
                    <w:rPr>
                      <w:rFonts w:ascii="Cambria Math" w:hAnsi="Cambria Math" w:cs="Times New Roman"/>
                      <w:i/>
                      <w:sz w:val="24"/>
                      <w:szCs w:val="24"/>
                    </w:rPr>
                  </m:ctrlPr>
                </m:accPr>
                <m:e>
                  <m:r>
                    <w:rPr>
                      <w:rFonts w:ascii="Cambria Math" w:hAnsi="Cambria Math" w:cs="Times New Roman"/>
                      <w:sz w:val="24"/>
                      <w:szCs w:val="24"/>
                    </w:rPr>
                    <m:t>r</m:t>
                  </m:r>
                </m:e>
              </m:acc>
            </m:oMath>
            <w:r w:rsidR="00F61BD2" w:rsidRPr="00AC6EE2">
              <w:rPr>
                <w:rFonts w:ascii="Times New Roman" w:eastAsiaTheme="minorEastAsia" w:hAnsi="Times New Roman" w:cs="Times New Roman"/>
                <w:sz w:val="24"/>
                <w:szCs w:val="24"/>
              </w:rPr>
              <w:t xml:space="preserve"> (97.5% CI)</w:t>
            </w:r>
          </w:p>
        </w:tc>
        <w:tc>
          <w:tcPr>
            <w:tcW w:w="1705" w:type="dxa"/>
            <w:gridSpan w:val="2"/>
            <w:tcBorders>
              <w:top w:val="nil"/>
              <w:bottom w:val="single" w:sz="4" w:space="0" w:color="auto"/>
            </w:tcBorders>
            <w:vAlign w:val="center"/>
          </w:tcPr>
          <w:p w14:paraId="554C3D04" w14:textId="03D9374A" w:rsidR="00F61BD2" w:rsidRPr="00AC6EE2" w:rsidRDefault="000C57F9" w:rsidP="00F61BD2">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ESS</w:t>
            </w:r>
          </w:p>
        </w:tc>
        <w:tc>
          <w:tcPr>
            <w:tcW w:w="1836" w:type="dxa"/>
            <w:tcBorders>
              <w:top w:val="nil"/>
              <w:bottom w:val="single" w:sz="4" w:space="0" w:color="auto"/>
            </w:tcBorders>
            <w:vAlign w:val="center"/>
          </w:tcPr>
          <w:p w14:paraId="243652D3" w14:textId="12DD1B39" w:rsidR="00F61BD2" w:rsidRPr="00AC6EE2" w:rsidRDefault="00855C4C" w:rsidP="00F61BD2">
            <w:pPr>
              <w:ind w:left="452" w:hanging="452"/>
              <w:jc w:val="center"/>
              <w:rPr>
                <w:rFonts w:ascii="Times New Roman" w:hAnsi="Times New Roman" w:cs="Times New Roman"/>
                <w:sz w:val="24"/>
                <w:szCs w:val="24"/>
              </w:rPr>
            </w:pPr>
            <m:oMath>
              <m:acc>
                <m:accPr>
                  <m:ctrlPr>
                    <w:rPr>
                      <w:rFonts w:ascii="Cambria Math" w:hAnsi="Cambria Math" w:cs="Times New Roman"/>
                      <w:i/>
                      <w:sz w:val="24"/>
                      <w:szCs w:val="24"/>
                    </w:rPr>
                  </m:ctrlPr>
                </m:accPr>
                <m:e>
                  <m:r>
                    <w:rPr>
                      <w:rFonts w:ascii="Cambria Math" w:hAnsi="Cambria Math" w:cs="Times New Roman"/>
                      <w:sz w:val="24"/>
                      <w:szCs w:val="24"/>
                    </w:rPr>
                    <m:t>r</m:t>
                  </m:r>
                </m:e>
              </m:acc>
            </m:oMath>
            <w:r w:rsidR="00F61BD2" w:rsidRPr="00AC6EE2">
              <w:rPr>
                <w:rFonts w:ascii="Times New Roman" w:eastAsiaTheme="minorEastAsia" w:hAnsi="Times New Roman" w:cs="Times New Roman"/>
                <w:sz w:val="24"/>
                <w:szCs w:val="24"/>
              </w:rPr>
              <w:t xml:space="preserve"> (97.5% CI)</w:t>
            </w:r>
          </w:p>
        </w:tc>
        <w:tc>
          <w:tcPr>
            <w:tcW w:w="1836" w:type="dxa"/>
            <w:gridSpan w:val="2"/>
            <w:tcBorders>
              <w:top w:val="nil"/>
              <w:bottom w:val="single" w:sz="4" w:space="0" w:color="auto"/>
            </w:tcBorders>
            <w:vAlign w:val="center"/>
          </w:tcPr>
          <w:p w14:paraId="68CDB1F2" w14:textId="2AF6B530" w:rsidR="00F61BD2" w:rsidRPr="00AC6EE2" w:rsidRDefault="0086115A" w:rsidP="0086115A">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ESS</w:t>
            </w:r>
          </w:p>
        </w:tc>
      </w:tr>
      <w:tr w:rsidR="00CA644F" w:rsidRPr="00AC6EE2" w14:paraId="2A4BC3CF" w14:textId="71EF8294" w:rsidTr="00CE32D5">
        <w:tc>
          <w:tcPr>
            <w:tcW w:w="2260" w:type="dxa"/>
            <w:tcBorders>
              <w:top w:val="single" w:sz="4" w:space="0" w:color="auto"/>
            </w:tcBorders>
            <w:vAlign w:val="center"/>
          </w:tcPr>
          <w:p w14:paraId="42A03F9A"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Year</w:t>
            </w:r>
          </w:p>
        </w:tc>
        <w:tc>
          <w:tcPr>
            <w:tcW w:w="1793" w:type="dxa"/>
            <w:gridSpan w:val="2"/>
            <w:tcBorders>
              <w:top w:val="single" w:sz="4" w:space="0" w:color="auto"/>
            </w:tcBorders>
            <w:vAlign w:val="bottom"/>
          </w:tcPr>
          <w:p w14:paraId="18B4C300" w14:textId="00317FFA" w:rsidR="00CA644F" w:rsidRPr="00AC6EE2" w:rsidRDefault="00CA644F" w:rsidP="00CA644F">
            <w:pPr>
              <w:jc w:val="center"/>
              <w:rPr>
                <w:rFonts w:ascii="Times New Roman" w:hAnsi="Times New Roman" w:cs="Times New Roman"/>
                <w:sz w:val="24"/>
                <w:szCs w:val="24"/>
                <w:vertAlign w:val="superscript"/>
              </w:rPr>
            </w:pPr>
            <w:r w:rsidRPr="00AC6EE2">
              <w:rPr>
                <w:rFonts w:ascii="Times New Roman" w:hAnsi="Times New Roman" w:cs="Times New Roman"/>
                <w:color w:val="000000"/>
                <w:sz w:val="24"/>
                <w:szCs w:val="24"/>
              </w:rPr>
              <w:t>1 (1.01)</w:t>
            </w:r>
          </w:p>
        </w:tc>
        <w:tc>
          <w:tcPr>
            <w:tcW w:w="1617" w:type="dxa"/>
            <w:tcBorders>
              <w:top w:val="single" w:sz="4" w:space="0" w:color="auto"/>
            </w:tcBorders>
            <w:vAlign w:val="bottom"/>
          </w:tcPr>
          <w:p w14:paraId="69A9987C" w14:textId="5FC2FE9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5035.65</w:t>
            </w:r>
          </w:p>
        </w:tc>
        <w:tc>
          <w:tcPr>
            <w:tcW w:w="2070" w:type="dxa"/>
            <w:gridSpan w:val="2"/>
            <w:tcBorders>
              <w:top w:val="single" w:sz="4" w:space="0" w:color="auto"/>
            </w:tcBorders>
            <w:vAlign w:val="bottom"/>
          </w:tcPr>
          <w:p w14:paraId="7A1540B0" w14:textId="221A6A92"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tcBorders>
              <w:top w:val="single" w:sz="4" w:space="0" w:color="auto"/>
            </w:tcBorders>
            <w:vAlign w:val="bottom"/>
          </w:tcPr>
          <w:p w14:paraId="0C715AB6" w14:textId="76FDA83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1925.35</w:t>
            </w:r>
          </w:p>
        </w:tc>
      </w:tr>
      <w:tr w:rsidR="00CA644F" w:rsidRPr="00AC6EE2" w14:paraId="2CA19F75" w14:textId="73B19DCE" w:rsidTr="00CE32D5">
        <w:tc>
          <w:tcPr>
            <w:tcW w:w="2260" w:type="dxa"/>
            <w:vAlign w:val="center"/>
          </w:tcPr>
          <w:p w14:paraId="37A3B238"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Month</w:t>
            </w:r>
          </w:p>
        </w:tc>
        <w:tc>
          <w:tcPr>
            <w:tcW w:w="1793" w:type="dxa"/>
            <w:gridSpan w:val="2"/>
            <w:vAlign w:val="bottom"/>
          </w:tcPr>
          <w:p w14:paraId="1DF8D5E7" w14:textId="50F101C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17" w:type="dxa"/>
            <w:vAlign w:val="bottom"/>
          </w:tcPr>
          <w:p w14:paraId="6E32C44D" w14:textId="73120C5F"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7803.63</w:t>
            </w:r>
          </w:p>
        </w:tc>
        <w:tc>
          <w:tcPr>
            <w:tcW w:w="2070" w:type="dxa"/>
            <w:gridSpan w:val="2"/>
            <w:vAlign w:val="bottom"/>
          </w:tcPr>
          <w:p w14:paraId="1944F136" w14:textId="3B5D144F"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7FFFCFAF" w14:textId="5B68B6F2"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2669.92</w:t>
            </w:r>
          </w:p>
        </w:tc>
      </w:tr>
      <w:tr w:rsidR="00CA644F" w:rsidRPr="00AC6EE2" w14:paraId="1DB80F6E" w14:textId="13CF637D" w:rsidTr="00CE32D5">
        <w:tc>
          <w:tcPr>
            <w:tcW w:w="2260" w:type="dxa"/>
            <w:vAlign w:val="center"/>
          </w:tcPr>
          <w:p w14:paraId="4F6F0B1E" w14:textId="77777777" w:rsidR="00CA644F" w:rsidRPr="00AC6EE2" w:rsidRDefault="00CA644F" w:rsidP="00CA644F">
            <w:pPr>
              <w:rPr>
                <w:rFonts w:ascii="Times New Roman" w:hAnsi="Times New Roman" w:cs="Times New Roman"/>
                <w:sz w:val="24"/>
                <w:szCs w:val="24"/>
                <w:vertAlign w:val="superscript"/>
              </w:rPr>
            </w:pPr>
            <w:r w:rsidRPr="00AC6EE2">
              <w:rPr>
                <w:rFonts w:ascii="Times New Roman" w:hAnsi="Times New Roman" w:cs="Times New Roman"/>
                <w:sz w:val="24"/>
                <w:szCs w:val="24"/>
              </w:rPr>
              <w:t>Month</w:t>
            </w:r>
            <w:r w:rsidRPr="00AC6EE2">
              <w:rPr>
                <w:rFonts w:ascii="Times New Roman" w:hAnsi="Times New Roman" w:cs="Times New Roman"/>
                <w:sz w:val="24"/>
                <w:szCs w:val="24"/>
                <w:vertAlign w:val="superscript"/>
              </w:rPr>
              <w:t>2</w:t>
            </w:r>
          </w:p>
        </w:tc>
        <w:tc>
          <w:tcPr>
            <w:tcW w:w="1793" w:type="dxa"/>
            <w:gridSpan w:val="2"/>
            <w:vAlign w:val="bottom"/>
          </w:tcPr>
          <w:p w14:paraId="720A5FE7" w14:textId="1BB23C32"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17" w:type="dxa"/>
            <w:vAlign w:val="bottom"/>
          </w:tcPr>
          <w:p w14:paraId="130E113D" w14:textId="0EBE378C"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3982.4</w:t>
            </w:r>
          </w:p>
        </w:tc>
        <w:tc>
          <w:tcPr>
            <w:tcW w:w="2070" w:type="dxa"/>
            <w:gridSpan w:val="2"/>
            <w:vAlign w:val="bottom"/>
          </w:tcPr>
          <w:p w14:paraId="1449FCD5" w14:textId="23433408"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(1.01)</w:t>
            </w:r>
          </w:p>
        </w:tc>
        <w:tc>
          <w:tcPr>
            <w:tcW w:w="1602" w:type="dxa"/>
            <w:vAlign w:val="bottom"/>
          </w:tcPr>
          <w:p w14:paraId="16287014" w14:textId="1879A304"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1747.28</w:t>
            </w:r>
          </w:p>
        </w:tc>
      </w:tr>
      <w:tr w:rsidR="00CA644F" w:rsidRPr="00AC6EE2" w14:paraId="55C6D1E8" w14:textId="2860758D" w:rsidTr="00CE32D5">
        <w:tc>
          <w:tcPr>
            <w:tcW w:w="2260" w:type="dxa"/>
            <w:vAlign w:val="center"/>
          </w:tcPr>
          <w:p w14:paraId="3934A044"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AET</w:t>
            </w:r>
          </w:p>
        </w:tc>
        <w:tc>
          <w:tcPr>
            <w:tcW w:w="1793" w:type="dxa"/>
            <w:gridSpan w:val="2"/>
            <w:vAlign w:val="bottom"/>
          </w:tcPr>
          <w:p w14:paraId="32F5181C" w14:textId="7EF826A2"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17" w:type="dxa"/>
            <w:vAlign w:val="bottom"/>
          </w:tcPr>
          <w:p w14:paraId="7FAAC7FB" w14:textId="4026FEE7"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7130.32</w:t>
            </w:r>
          </w:p>
        </w:tc>
        <w:tc>
          <w:tcPr>
            <w:tcW w:w="2070" w:type="dxa"/>
            <w:gridSpan w:val="2"/>
            <w:vAlign w:val="bottom"/>
          </w:tcPr>
          <w:p w14:paraId="2D192CCA" w14:textId="168D2BE7"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178A643D" w14:textId="03F96397"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2843.19</w:t>
            </w:r>
          </w:p>
        </w:tc>
      </w:tr>
      <w:tr w:rsidR="00CA644F" w:rsidRPr="00AC6EE2" w14:paraId="73E7CA06" w14:textId="33342C9C" w:rsidTr="00CE32D5">
        <w:tc>
          <w:tcPr>
            <w:tcW w:w="2260" w:type="dxa"/>
            <w:vAlign w:val="center"/>
          </w:tcPr>
          <w:p w14:paraId="476F9682" w14:textId="77777777" w:rsidR="00CA644F" w:rsidRPr="00AC6EE2" w:rsidRDefault="00CA644F" w:rsidP="00CA644F">
            <w:pPr>
              <w:rPr>
                <w:rFonts w:ascii="Times New Roman" w:hAnsi="Times New Roman" w:cs="Times New Roman"/>
                <w:sz w:val="24"/>
                <w:szCs w:val="24"/>
              </w:rPr>
            </w:pPr>
            <w:proofErr w:type="spellStart"/>
            <w:r w:rsidRPr="00AC6EE2">
              <w:rPr>
                <w:rFonts w:ascii="Times New Roman" w:hAnsi="Times New Roman" w:cs="Times New Roman"/>
                <w:sz w:val="24"/>
                <w:szCs w:val="24"/>
              </w:rPr>
              <w:t>T</w:t>
            </w:r>
            <w:r w:rsidRPr="00AC6EE2">
              <w:rPr>
                <w:rFonts w:ascii="Times New Roman" w:hAnsi="Times New Roman" w:cs="Times New Roman"/>
                <w:sz w:val="24"/>
                <w:szCs w:val="24"/>
                <w:vertAlign w:val="subscript"/>
              </w:rPr>
              <w:t>min</w:t>
            </w:r>
            <w:proofErr w:type="spellEnd"/>
          </w:p>
        </w:tc>
        <w:tc>
          <w:tcPr>
            <w:tcW w:w="1793" w:type="dxa"/>
            <w:gridSpan w:val="2"/>
            <w:vAlign w:val="bottom"/>
          </w:tcPr>
          <w:p w14:paraId="1EEDE247" w14:textId="2DEB530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17" w:type="dxa"/>
            <w:vAlign w:val="bottom"/>
          </w:tcPr>
          <w:p w14:paraId="270E8A99" w14:textId="4A3FB4FA"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5113.31</w:t>
            </w:r>
          </w:p>
        </w:tc>
        <w:tc>
          <w:tcPr>
            <w:tcW w:w="2070" w:type="dxa"/>
            <w:gridSpan w:val="2"/>
            <w:vAlign w:val="bottom"/>
          </w:tcPr>
          <w:p w14:paraId="30CD4012" w14:textId="5146B6CA"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73A03C34" w14:textId="2FB53FF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2136.98</w:t>
            </w:r>
          </w:p>
        </w:tc>
      </w:tr>
      <w:tr w:rsidR="00CA644F" w:rsidRPr="00AC6EE2" w14:paraId="281A3E27" w14:textId="6532876E" w:rsidTr="00CE32D5">
        <w:tc>
          <w:tcPr>
            <w:tcW w:w="2260" w:type="dxa"/>
            <w:vAlign w:val="center"/>
          </w:tcPr>
          <w:p w14:paraId="1E3E3C19" w14:textId="77777777" w:rsidR="00CA644F" w:rsidRPr="00AC6EE2" w:rsidRDefault="00CA644F" w:rsidP="00CA644F">
            <w:pPr>
              <w:rPr>
                <w:rFonts w:ascii="Times New Roman" w:hAnsi="Times New Roman" w:cs="Times New Roman"/>
                <w:sz w:val="24"/>
                <w:szCs w:val="24"/>
              </w:rPr>
            </w:pPr>
            <w:proofErr w:type="spellStart"/>
            <w:r w:rsidRPr="00AC6EE2">
              <w:rPr>
                <w:rFonts w:ascii="Times New Roman" w:hAnsi="Times New Roman" w:cs="Times New Roman"/>
                <w:sz w:val="24"/>
                <w:szCs w:val="24"/>
              </w:rPr>
              <w:t>T</w:t>
            </w:r>
            <w:r w:rsidRPr="00AC6EE2">
              <w:rPr>
                <w:rFonts w:ascii="Times New Roman" w:hAnsi="Times New Roman" w:cs="Times New Roman"/>
                <w:sz w:val="24"/>
                <w:szCs w:val="24"/>
                <w:vertAlign w:val="subscript"/>
              </w:rPr>
              <w:t>max</w:t>
            </w:r>
            <w:proofErr w:type="spellEnd"/>
          </w:p>
        </w:tc>
        <w:tc>
          <w:tcPr>
            <w:tcW w:w="1793" w:type="dxa"/>
            <w:gridSpan w:val="2"/>
            <w:vAlign w:val="bottom"/>
          </w:tcPr>
          <w:p w14:paraId="54943E8F" w14:textId="17408606"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(1.01)</w:t>
            </w:r>
          </w:p>
        </w:tc>
        <w:tc>
          <w:tcPr>
            <w:tcW w:w="1617" w:type="dxa"/>
            <w:vAlign w:val="bottom"/>
          </w:tcPr>
          <w:p w14:paraId="5630C59F" w14:textId="51AEB1DA"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6539.5</w:t>
            </w:r>
          </w:p>
        </w:tc>
        <w:tc>
          <w:tcPr>
            <w:tcW w:w="2070" w:type="dxa"/>
            <w:gridSpan w:val="2"/>
            <w:vAlign w:val="bottom"/>
          </w:tcPr>
          <w:p w14:paraId="58F32B45" w14:textId="0EDE1E3C"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5E828091" w14:textId="338278D9"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2223.55</w:t>
            </w:r>
          </w:p>
        </w:tc>
      </w:tr>
      <w:tr w:rsidR="00CA644F" w:rsidRPr="00AC6EE2" w14:paraId="556C5436" w14:textId="4F8B334F" w:rsidTr="00343BC0">
        <w:tc>
          <w:tcPr>
            <w:tcW w:w="2260" w:type="dxa"/>
            <w:vAlign w:val="center"/>
          </w:tcPr>
          <w:p w14:paraId="11CF2C65" w14:textId="045A1F7E" w:rsidR="00CA644F" w:rsidRPr="00AC6EE2" w:rsidRDefault="00CA644F" w:rsidP="00CA644F">
            <w:pPr>
              <w:rPr>
                <w:rFonts w:ascii="Times New Roman" w:hAnsi="Times New Roman" w:cs="Times New Roman"/>
                <w:sz w:val="24"/>
                <w:szCs w:val="24"/>
                <w:vertAlign w:val="subscript"/>
              </w:rPr>
            </w:pPr>
            <w:r w:rsidRPr="00AC6EE2">
              <w:rPr>
                <w:rFonts w:ascii="Times New Roman" w:hAnsi="Times New Roman" w:cs="Times New Roman"/>
                <w:sz w:val="24"/>
                <w:szCs w:val="24"/>
              </w:rPr>
              <w:t xml:space="preserve">Detection sub-model </w:t>
            </w:r>
            <w:proofErr w:type="spellStart"/>
            <w:r w:rsidRPr="00AC6EE2">
              <w:rPr>
                <w:rFonts w:ascii="Times New Roman" w:hAnsi="Times New Roman" w:cs="Times New Roman"/>
                <w:sz w:val="24"/>
                <w:szCs w:val="24"/>
              </w:rPr>
              <w:t>intercept</w:t>
            </w:r>
            <w:r w:rsidRPr="00AC6EE2">
              <w:rPr>
                <w:rFonts w:ascii="Times New Roman" w:hAnsi="Times New Roman" w:cs="Times New Roman"/>
                <w:sz w:val="24"/>
                <w:szCs w:val="24"/>
                <w:vertAlign w:val="superscript"/>
              </w:rPr>
              <w:t>a</w:t>
            </w:r>
            <w:proofErr w:type="spellEnd"/>
          </w:p>
        </w:tc>
        <w:tc>
          <w:tcPr>
            <w:tcW w:w="1793" w:type="dxa"/>
            <w:gridSpan w:val="2"/>
            <w:vAlign w:val="center"/>
          </w:tcPr>
          <w:p w14:paraId="53E6EA71" w14:textId="27FD6084"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sz w:val="24"/>
                <w:szCs w:val="24"/>
              </w:rPr>
              <w:t>NA</w:t>
            </w:r>
          </w:p>
        </w:tc>
        <w:tc>
          <w:tcPr>
            <w:tcW w:w="1617" w:type="dxa"/>
            <w:vAlign w:val="center"/>
          </w:tcPr>
          <w:p w14:paraId="5CBCE364" w14:textId="07CA3D11"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sz w:val="24"/>
                <w:szCs w:val="24"/>
              </w:rPr>
              <w:t>NA</w:t>
            </w:r>
          </w:p>
        </w:tc>
        <w:tc>
          <w:tcPr>
            <w:tcW w:w="2070" w:type="dxa"/>
            <w:gridSpan w:val="2"/>
            <w:vAlign w:val="center"/>
          </w:tcPr>
          <w:p w14:paraId="583F33BE" w14:textId="2D8DF0E4" w:rsidR="00CA644F" w:rsidRPr="00AC6EE2" w:rsidRDefault="00CA644F" w:rsidP="00343BC0">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center"/>
          </w:tcPr>
          <w:p w14:paraId="2A3C4879" w14:textId="115AF97D" w:rsidR="00CA644F" w:rsidRPr="00AC6EE2" w:rsidRDefault="00CA644F" w:rsidP="00343BC0">
            <w:pPr>
              <w:jc w:val="center"/>
              <w:rPr>
                <w:rFonts w:ascii="Times New Roman" w:hAnsi="Times New Roman" w:cs="Times New Roman"/>
                <w:sz w:val="24"/>
                <w:szCs w:val="24"/>
              </w:rPr>
            </w:pPr>
            <w:r w:rsidRPr="00AC6EE2">
              <w:rPr>
                <w:rFonts w:ascii="Times New Roman" w:hAnsi="Times New Roman" w:cs="Times New Roman"/>
                <w:color w:val="000000"/>
                <w:sz w:val="24"/>
                <w:szCs w:val="24"/>
              </w:rPr>
              <w:t>6630.32</w:t>
            </w:r>
          </w:p>
        </w:tc>
      </w:tr>
      <w:tr w:rsidR="00CA644F" w:rsidRPr="00AC6EE2" w14:paraId="22BAB07E" w14:textId="65B51D93" w:rsidTr="00CE32D5">
        <w:tc>
          <w:tcPr>
            <w:tcW w:w="2260" w:type="dxa"/>
            <w:vAlign w:val="center"/>
          </w:tcPr>
          <w:p w14:paraId="37E77023"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List length</w:t>
            </w:r>
          </w:p>
        </w:tc>
        <w:tc>
          <w:tcPr>
            <w:tcW w:w="1793" w:type="dxa"/>
            <w:gridSpan w:val="2"/>
            <w:vAlign w:val="bottom"/>
          </w:tcPr>
          <w:p w14:paraId="44C5C45C" w14:textId="1278A8B5"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1 (1)</w:t>
            </w:r>
          </w:p>
        </w:tc>
        <w:tc>
          <w:tcPr>
            <w:tcW w:w="1617" w:type="dxa"/>
            <w:vAlign w:val="bottom"/>
          </w:tcPr>
          <w:p w14:paraId="720AC87F" w14:textId="50A5C0F5"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7962.11</w:t>
            </w:r>
          </w:p>
        </w:tc>
        <w:tc>
          <w:tcPr>
            <w:tcW w:w="2070" w:type="dxa"/>
            <w:gridSpan w:val="2"/>
            <w:vAlign w:val="bottom"/>
          </w:tcPr>
          <w:p w14:paraId="1CC4EC63" w14:textId="34D962FA"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703C8583" w14:textId="0E272924"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22700.12</w:t>
            </w:r>
          </w:p>
        </w:tc>
      </w:tr>
      <w:tr w:rsidR="00CA644F" w:rsidRPr="00AC6EE2" w14:paraId="069F45AB" w14:textId="5CDAEF1F" w:rsidTr="00CE32D5">
        <w:tc>
          <w:tcPr>
            <w:tcW w:w="2260" w:type="dxa"/>
            <w:vAlign w:val="center"/>
          </w:tcPr>
          <w:p w14:paraId="6F118B17"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List length * year</w:t>
            </w:r>
          </w:p>
        </w:tc>
        <w:tc>
          <w:tcPr>
            <w:tcW w:w="1793" w:type="dxa"/>
            <w:gridSpan w:val="2"/>
            <w:vAlign w:val="bottom"/>
          </w:tcPr>
          <w:p w14:paraId="0F11EFD6" w14:textId="4710B00C"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1 (1)</w:t>
            </w:r>
          </w:p>
        </w:tc>
        <w:tc>
          <w:tcPr>
            <w:tcW w:w="1617" w:type="dxa"/>
            <w:vAlign w:val="bottom"/>
          </w:tcPr>
          <w:p w14:paraId="3E2AAF99" w14:textId="0B3D1DE3"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8096.92</w:t>
            </w:r>
          </w:p>
        </w:tc>
        <w:tc>
          <w:tcPr>
            <w:tcW w:w="2070" w:type="dxa"/>
            <w:gridSpan w:val="2"/>
            <w:vAlign w:val="bottom"/>
          </w:tcPr>
          <w:p w14:paraId="1AA0AB72" w14:textId="3B99D5A8"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1 (1)</w:t>
            </w:r>
          </w:p>
        </w:tc>
        <w:tc>
          <w:tcPr>
            <w:tcW w:w="1602" w:type="dxa"/>
            <w:vAlign w:val="bottom"/>
          </w:tcPr>
          <w:p w14:paraId="56144DE7" w14:textId="668120F5"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22913.79</w:t>
            </w:r>
          </w:p>
        </w:tc>
      </w:tr>
      <w:tr w:rsidR="00CA644F" w:rsidRPr="00AC6EE2" w14:paraId="1D458BBC" w14:textId="63FD885C" w:rsidTr="00CE32D5">
        <w:tc>
          <w:tcPr>
            <w:tcW w:w="2260" w:type="dxa"/>
            <w:vAlign w:val="center"/>
          </w:tcPr>
          <w:p w14:paraId="274076BB"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α</w:t>
            </w:r>
            <w:r w:rsidRPr="00AC6EE2">
              <w:rPr>
                <w:rFonts w:ascii="Times New Roman" w:hAnsi="Times New Roman" w:cs="Times New Roman"/>
                <w:sz w:val="24"/>
                <w:szCs w:val="24"/>
                <w:vertAlign w:val="subscript"/>
              </w:rPr>
              <w:t>µ</w:t>
            </w:r>
          </w:p>
        </w:tc>
        <w:tc>
          <w:tcPr>
            <w:tcW w:w="1793" w:type="dxa"/>
            <w:gridSpan w:val="2"/>
            <w:vAlign w:val="bottom"/>
          </w:tcPr>
          <w:p w14:paraId="6F17B3F4" w14:textId="0AAD927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1.03 (1.09)</w:t>
            </w:r>
          </w:p>
        </w:tc>
        <w:tc>
          <w:tcPr>
            <w:tcW w:w="1617" w:type="dxa"/>
            <w:vAlign w:val="bottom"/>
          </w:tcPr>
          <w:p w14:paraId="7B5F978A" w14:textId="086EDED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822.26</w:t>
            </w:r>
          </w:p>
        </w:tc>
        <w:tc>
          <w:tcPr>
            <w:tcW w:w="2070" w:type="dxa"/>
            <w:gridSpan w:val="2"/>
            <w:vAlign w:val="bottom"/>
          </w:tcPr>
          <w:p w14:paraId="7D2F9AD3" w14:textId="739FD91D"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(1.01)</w:t>
            </w:r>
          </w:p>
        </w:tc>
        <w:tc>
          <w:tcPr>
            <w:tcW w:w="1602" w:type="dxa"/>
            <w:vAlign w:val="bottom"/>
          </w:tcPr>
          <w:p w14:paraId="10650B6A" w14:textId="35C98295"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3966.34</w:t>
            </w:r>
          </w:p>
        </w:tc>
      </w:tr>
      <w:tr w:rsidR="00CA644F" w:rsidRPr="00AC6EE2" w14:paraId="3D8243EB" w14:textId="0F739AC2" w:rsidTr="00CE32D5">
        <w:tc>
          <w:tcPr>
            <w:tcW w:w="2260" w:type="dxa"/>
            <w:vAlign w:val="center"/>
          </w:tcPr>
          <w:p w14:paraId="100E75DB"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α</w:t>
            </w:r>
            <w:r w:rsidRPr="00AC6EE2">
              <w:rPr>
                <w:rFonts w:ascii="Times New Roman" w:hAnsi="Times New Roman" w:cs="Times New Roman"/>
                <w:sz w:val="24"/>
                <w:szCs w:val="24"/>
                <w:vertAlign w:val="subscript"/>
              </w:rPr>
              <w:t>σ</w:t>
            </w:r>
          </w:p>
        </w:tc>
        <w:tc>
          <w:tcPr>
            <w:tcW w:w="1793" w:type="dxa"/>
            <w:gridSpan w:val="2"/>
            <w:vAlign w:val="bottom"/>
          </w:tcPr>
          <w:p w14:paraId="15CBFBC6" w14:textId="58645D2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1.06 (1.2)</w:t>
            </w:r>
          </w:p>
        </w:tc>
        <w:tc>
          <w:tcPr>
            <w:tcW w:w="1617" w:type="dxa"/>
            <w:vAlign w:val="bottom"/>
          </w:tcPr>
          <w:p w14:paraId="4D868AA9" w14:textId="04C31ED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123.14</w:t>
            </w:r>
          </w:p>
        </w:tc>
        <w:tc>
          <w:tcPr>
            <w:tcW w:w="2070" w:type="dxa"/>
            <w:gridSpan w:val="2"/>
            <w:vAlign w:val="bottom"/>
          </w:tcPr>
          <w:p w14:paraId="6BCF96FF" w14:textId="2AC7AA1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(1.02)</w:t>
            </w:r>
          </w:p>
        </w:tc>
        <w:tc>
          <w:tcPr>
            <w:tcW w:w="1602" w:type="dxa"/>
            <w:vAlign w:val="bottom"/>
          </w:tcPr>
          <w:p w14:paraId="6104AF42" w14:textId="159E7C17"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1103.12</w:t>
            </w:r>
          </w:p>
        </w:tc>
      </w:tr>
    </w:tbl>
    <w:p w14:paraId="34CA42E5" w14:textId="1076E225" w:rsidR="00B53ECC" w:rsidRDefault="00B53ECC" w:rsidP="00B53ECC">
      <w:pPr>
        <w:spacing w:after="0" w:line="240" w:lineRule="auto"/>
        <w:rPr>
          <w:rFonts w:ascii="Times New Roman" w:hAnsi="Times New Roman" w:cs="Times New Roman"/>
          <w:sz w:val="24"/>
          <w:szCs w:val="24"/>
        </w:rPr>
      </w:pPr>
      <w:r>
        <w:rPr>
          <w:rFonts w:ascii="Times New Roman" w:hAnsi="Times New Roman" w:cs="Times New Roman"/>
          <w:sz w:val="24"/>
          <w:szCs w:val="24"/>
          <w:vertAlign w:val="superscript"/>
        </w:rPr>
        <w:t>a</w:t>
      </w:r>
      <w:r>
        <w:rPr>
          <w:rFonts w:ascii="Times New Roman" w:hAnsi="Times New Roman" w:cs="Times New Roman"/>
          <w:sz w:val="24"/>
          <w:szCs w:val="24"/>
        </w:rPr>
        <w:t xml:space="preserve"> Detection sub-model intercept only applicable for Occupancy model</w:t>
      </w:r>
    </w:p>
    <w:p w14:paraId="09C45F84" w14:textId="7C4BD5E8" w:rsidR="00093A3A" w:rsidRDefault="00B53ECC" w:rsidP="00B53ECC">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α</w:t>
      </w:r>
      <w:r>
        <w:rPr>
          <w:rFonts w:ascii="Times New Roman" w:hAnsi="Times New Roman" w:cs="Times New Roman"/>
          <w:sz w:val="24"/>
          <w:szCs w:val="24"/>
          <w:vertAlign w:val="subscript"/>
        </w:rPr>
        <w:t>µ</w:t>
      </w:r>
      <w:r>
        <w:rPr>
          <w:rFonts w:ascii="Times New Roman" w:hAnsi="Times New Roman" w:cs="Times New Roman"/>
          <w:sz w:val="24"/>
          <w:szCs w:val="24"/>
        </w:rPr>
        <w:t xml:space="preserve"> = mean of the site random effects; α</w:t>
      </w:r>
      <w:r w:rsidRPr="00E92D69">
        <w:rPr>
          <w:rFonts w:ascii="Times New Roman" w:hAnsi="Times New Roman" w:cs="Times New Roman"/>
          <w:sz w:val="24"/>
          <w:szCs w:val="24"/>
          <w:vertAlign w:val="subscript"/>
        </w:rPr>
        <w:t>σ</w:t>
      </w:r>
      <w:r>
        <w:rPr>
          <w:rFonts w:ascii="Times New Roman" w:hAnsi="Times New Roman" w:cs="Times New Roman"/>
          <w:sz w:val="24"/>
          <w:szCs w:val="24"/>
        </w:rPr>
        <w:t xml:space="preserve"> = variance of the site random effects</w:t>
      </w:r>
    </w:p>
    <w:p w14:paraId="4E2CD8BE" w14:textId="2983D67A" w:rsidR="00C53DF3" w:rsidRDefault="00C53DF3">
      <w:pPr>
        <w:rPr>
          <w:rFonts w:ascii="Times New Roman" w:hAnsi="Times New Roman" w:cs="Times New Roman"/>
          <w:sz w:val="24"/>
          <w:szCs w:val="24"/>
        </w:rPr>
      </w:pPr>
      <w:r>
        <w:rPr>
          <w:rFonts w:ascii="Times New Roman" w:hAnsi="Times New Roman" w:cs="Times New Roman"/>
          <w:sz w:val="24"/>
          <w:szCs w:val="24"/>
        </w:rPr>
        <w:br w:type="page"/>
      </w:r>
    </w:p>
    <w:p w14:paraId="2989ACC3" w14:textId="77777777" w:rsidR="00C53DF3" w:rsidRDefault="00C53DF3" w:rsidP="00B53ECC">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lastRenderedPageBreak/>
        <w:t>Appendix D.</w:t>
      </w:r>
      <w:r>
        <w:rPr>
          <w:rFonts w:ascii="Times New Roman" w:hAnsi="Times New Roman" w:cs="Times New Roman"/>
          <w:sz w:val="24"/>
          <w:szCs w:val="24"/>
        </w:rPr>
        <w:t xml:space="preserve"> Results for occupancy of </w:t>
      </w:r>
      <w:proofErr w:type="spellStart"/>
      <w:r>
        <w:rPr>
          <w:rFonts w:ascii="Times New Roman" w:hAnsi="Times New Roman" w:cs="Times New Roman"/>
          <w:i/>
          <w:sz w:val="24"/>
          <w:szCs w:val="24"/>
        </w:rPr>
        <w:t>Lygus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hesperus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and </w:t>
      </w:r>
      <w:proofErr w:type="spellStart"/>
      <w:r>
        <w:rPr>
          <w:rFonts w:ascii="Times New Roman" w:hAnsi="Times New Roman" w:cs="Times New Roman"/>
          <w:i/>
          <w:sz w:val="24"/>
          <w:szCs w:val="24"/>
        </w:rPr>
        <w:t>Myzus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persicae</w:t>
      </w:r>
      <w:proofErr w:type="spellEnd"/>
      <w:r>
        <w:rPr>
          <w:rFonts w:ascii="Times New Roman" w:hAnsi="Times New Roman" w:cs="Times New Roman"/>
          <w:sz w:val="24"/>
          <w:szCs w:val="24"/>
        </w:rPr>
        <w:t xml:space="preserve"> using the same species records data set and occupancy model</w:t>
      </w:r>
    </w:p>
    <w:p w14:paraId="3265DDF3" w14:textId="77777777" w:rsidR="00C53DF3" w:rsidRDefault="00C53DF3" w:rsidP="00B53ECC">
      <w:pPr>
        <w:spacing w:after="0" w:line="480" w:lineRule="auto"/>
        <w:outlineLvl w:val="0"/>
        <w:rPr>
          <w:rFonts w:ascii="Times New Roman" w:hAnsi="Times New Roman" w:cs="Times New Roman"/>
          <w:sz w:val="24"/>
          <w:szCs w:val="24"/>
        </w:rPr>
      </w:pPr>
    </w:p>
    <w:p w14:paraId="04458989" w14:textId="3745A8C2" w:rsidR="00C53DF3" w:rsidRDefault="00C53DF3" w:rsidP="00C53DF3">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Table D1. </w:t>
      </w:r>
      <w:r>
        <w:rPr>
          <w:rFonts w:ascii="Times New Roman" w:hAnsi="Times New Roman" w:cs="Times New Roman"/>
          <w:sz w:val="24"/>
          <w:szCs w:val="24"/>
        </w:rPr>
        <w:t>Estimated</w:t>
      </w:r>
      <w:r w:rsidR="000771D6">
        <w:rPr>
          <w:rFonts w:ascii="Times New Roman" w:hAnsi="Times New Roman" w:cs="Times New Roman"/>
          <w:sz w:val="24"/>
          <w:szCs w:val="24"/>
        </w:rPr>
        <w:t xml:space="preserve"> posterior</w:t>
      </w:r>
      <w:r>
        <w:rPr>
          <w:rFonts w:ascii="Times New Roman" w:hAnsi="Times New Roman" w:cs="Times New Roman"/>
          <w:sz w:val="24"/>
          <w:szCs w:val="24"/>
        </w:rPr>
        <w:t xml:space="preserve"> mean and 95% credible intervals (in brackets) of linear coefficients for occupancy model of </w:t>
      </w:r>
      <w:proofErr w:type="spellStart"/>
      <w:r>
        <w:rPr>
          <w:rFonts w:ascii="Times New Roman" w:hAnsi="Times New Roman" w:cs="Times New Roman"/>
          <w:i/>
          <w:sz w:val="24"/>
          <w:szCs w:val="24"/>
        </w:rPr>
        <w:t>Lygus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hesperus</w:t>
      </w:r>
      <w:proofErr w:type="spellEnd"/>
      <w:r>
        <w:rPr>
          <w:rFonts w:ascii="Times New Roman" w:hAnsi="Times New Roman" w:cs="Times New Roman"/>
          <w:sz w:val="24"/>
          <w:szCs w:val="24"/>
        </w:rPr>
        <w:t xml:space="preserve"> occurrence.</w:t>
      </w:r>
    </w:p>
    <w:tbl>
      <w:tblPr>
        <w:tblStyle w:val="TableGrid"/>
        <w:tblW w:w="666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3425"/>
      </w:tblGrid>
      <w:tr w:rsidR="00C53DF3" w:rsidRPr="00C53DF3" w14:paraId="066429C6" w14:textId="77777777" w:rsidTr="00C53DF3">
        <w:tc>
          <w:tcPr>
            <w:tcW w:w="3235" w:type="dxa"/>
            <w:tcBorders>
              <w:top w:val="single" w:sz="4" w:space="0" w:color="auto"/>
              <w:bottom w:val="single" w:sz="4" w:space="0" w:color="auto"/>
            </w:tcBorders>
            <w:vAlign w:val="center"/>
          </w:tcPr>
          <w:p w14:paraId="7ABA021D" w14:textId="77777777" w:rsidR="00C53DF3" w:rsidRPr="00C53DF3" w:rsidRDefault="00C53DF3" w:rsidP="00855C4C">
            <w:pPr>
              <w:rPr>
                <w:rFonts w:ascii="Times New Roman" w:hAnsi="Times New Roman" w:cs="Times New Roman"/>
                <w:sz w:val="24"/>
                <w:szCs w:val="24"/>
              </w:rPr>
            </w:pPr>
            <w:r w:rsidRPr="00C53DF3">
              <w:rPr>
                <w:rFonts w:ascii="Times New Roman" w:hAnsi="Times New Roman" w:cs="Times New Roman"/>
                <w:sz w:val="24"/>
                <w:szCs w:val="24"/>
              </w:rPr>
              <w:t>Model term</w:t>
            </w:r>
          </w:p>
        </w:tc>
        <w:tc>
          <w:tcPr>
            <w:tcW w:w="3425" w:type="dxa"/>
            <w:tcBorders>
              <w:top w:val="single" w:sz="4" w:space="0" w:color="auto"/>
              <w:bottom w:val="single" w:sz="4" w:space="0" w:color="auto"/>
            </w:tcBorders>
            <w:vAlign w:val="center"/>
          </w:tcPr>
          <w:p w14:paraId="32EE98AE" w14:textId="7A02B553" w:rsidR="00C53DF3" w:rsidRPr="00C53DF3" w:rsidRDefault="00C53DF3" w:rsidP="00855C4C">
            <w:pPr>
              <w:ind w:left="452" w:hanging="452"/>
              <w:jc w:val="center"/>
              <w:rPr>
                <w:rFonts w:ascii="Times New Roman" w:hAnsi="Times New Roman" w:cs="Times New Roman"/>
                <w:sz w:val="24"/>
                <w:szCs w:val="24"/>
              </w:rPr>
            </w:pPr>
            <w:r w:rsidRPr="00C53DF3">
              <w:rPr>
                <w:rFonts w:ascii="Times New Roman" w:hAnsi="Times New Roman" w:cs="Times New Roman"/>
                <w:sz w:val="24"/>
                <w:szCs w:val="24"/>
              </w:rPr>
              <w:t>Mean [2.5% CI, 97.5% CI]</w:t>
            </w:r>
          </w:p>
        </w:tc>
      </w:tr>
      <w:tr w:rsidR="00C53DF3" w:rsidRPr="00C53DF3" w14:paraId="24B3C98F" w14:textId="77777777" w:rsidTr="00C53DF3">
        <w:tc>
          <w:tcPr>
            <w:tcW w:w="3235" w:type="dxa"/>
            <w:tcBorders>
              <w:top w:val="single" w:sz="4" w:space="0" w:color="auto"/>
            </w:tcBorders>
            <w:vAlign w:val="center"/>
          </w:tcPr>
          <w:p w14:paraId="4BA34D3F"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Year</w:t>
            </w:r>
          </w:p>
        </w:tc>
        <w:tc>
          <w:tcPr>
            <w:tcW w:w="3425" w:type="dxa"/>
            <w:tcBorders>
              <w:top w:val="single" w:sz="4" w:space="0" w:color="auto"/>
            </w:tcBorders>
            <w:vAlign w:val="bottom"/>
          </w:tcPr>
          <w:p w14:paraId="2892D9A1" w14:textId="7AFFBA93"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-52.76 [-81.72, -23.12]</w:t>
            </w:r>
          </w:p>
        </w:tc>
      </w:tr>
      <w:tr w:rsidR="00C53DF3" w:rsidRPr="00C53DF3" w14:paraId="65AA96DC" w14:textId="77777777" w:rsidTr="00C53DF3">
        <w:tc>
          <w:tcPr>
            <w:tcW w:w="3235" w:type="dxa"/>
            <w:vAlign w:val="center"/>
          </w:tcPr>
          <w:p w14:paraId="20484526"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Month</w:t>
            </w:r>
          </w:p>
        </w:tc>
        <w:tc>
          <w:tcPr>
            <w:tcW w:w="3425" w:type="dxa"/>
            <w:vAlign w:val="bottom"/>
          </w:tcPr>
          <w:p w14:paraId="5BF1C8A0" w14:textId="4B67EAA5"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8.91 [-4.72, 29.52]</w:t>
            </w:r>
          </w:p>
        </w:tc>
      </w:tr>
      <w:tr w:rsidR="00C53DF3" w:rsidRPr="00C53DF3" w14:paraId="2651E9E5" w14:textId="77777777" w:rsidTr="00C53DF3">
        <w:tc>
          <w:tcPr>
            <w:tcW w:w="3235" w:type="dxa"/>
            <w:vAlign w:val="center"/>
          </w:tcPr>
          <w:p w14:paraId="5C6A75F9" w14:textId="77777777" w:rsidR="00C53DF3" w:rsidRPr="00C53DF3" w:rsidRDefault="00C53DF3" w:rsidP="00C53DF3">
            <w:pPr>
              <w:rPr>
                <w:rFonts w:ascii="Times New Roman" w:hAnsi="Times New Roman" w:cs="Times New Roman"/>
                <w:sz w:val="24"/>
                <w:szCs w:val="24"/>
                <w:vertAlign w:val="superscript"/>
              </w:rPr>
            </w:pPr>
            <w:r w:rsidRPr="00C53DF3">
              <w:rPr>
                <w:rFonts w:ascii="Times New Roman" w:hAnsi="Times New Roman" w:cs="Times New Roman"/>
                <w:sz w:val="24"/>
                <w:szCs w:val="24"/>
              </w:rPr>
              <w:t>Month</w:t>
            </w:r>
            <w:r w:rsidRPr="00C53DF3">
              <w:rPr>
                <w:rFonts w:ascii="Times New Roman" w:hAnsi="Times New Roman" w:cs="Times New Roman"/>
                <w:sz w:val="24"/>
                <w:szCs w:val="24"/>
                <w:vertAlign w:val="superscript"/>
              </w:rPr>
              <w:t>2</w:t>
            </w:r>
          </w:p>
        </w:tc>
        <w:tc>
          <w:tcPr>
            <w:tcW w:w="3425" w:type="dxa"/>
            <w:vAlign w:val="bottom"/>
          </w:tcPr>
          <w:p w14:paraId="63F41837" w14:textId="0D079653"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-11.15 [-29.24, 8.53]</w:t>
            </w:r>
          </w:p>
        </w:tc>
      </w:tr>
      <w:tr w:rsidR="00C53DF3" w:rsidRPr="00C53DF3" w14:paraId="69A13B8D" w14:textId="77777777" w:rsidTr="00C53DF3">
        <w:tc>
          <w:tcPr>
            <w:tcW w:w="3235" w:type="dxa"/>
            <w:vAlign w:val="center"/>
          </w:tcPr>
          <w:p w14:paraId="2F86CFF5"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AET</w:t>
            </w:r>
          </w:p>
        </w:tc>
        <w:tc>
          <w:tcPr>
            <w:tcW w:w="3425" w:type="dxa"/>
            <w:vAlign w:val="bottom"/>
          </w:tcPr>
          <w:p w14:paraId="1DF56144" w14:textId="5769335B"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15.72 [-0.1, 36.78]</w:t>
            </w:r>
          </w:p>
        </w:tc>
      </w:tr>
      <w:tr w:rsidR="00C53DF3" w:rsidRPr="00C53DF3" w14:paraId="5B220924" w14:textId="77777777" w:rsidTr="00C53DF3">
        <w:tc>
          <w:tcPr>
            <w:tcW w:w="3235" w:type="dxa"/>
            <w:vAlign w:val="center"/>
          </w:tcPr>
          <w:p w14:paraId="697685DC" w14:textId="77777777" w:rsidR="00C53DF3" w:rsidRPr="00C53DF3" w:rsidRDefault="00C53DF3" w:rsidP="00C53DF3">
            <w:pPr>
              <w:rPr>
                <w:rFonts w:ascii="Times New Roman" w:hAnsi="Times New Roman" w:cs="Times New Roman"/>
                <w:sz w:val="24"/>
                <w:szCs w:val="24"/>
              </w:rPr>
            </w:pPr>
            <w:proofErr w:type="spellStart"/>
            <w:r w:rsidRPr="00C53DF3">
              <w:rPr>
                <w:rFonts w:ascii="Times New Roman" w:hAnsi="Times New Roman" w:cs="Times New Roman"/>
                <w:sz w:val="24"/>
                <w:szCs w:val="24"/>
              </w:rPr>
              <w:t>T</w:t>
            </w:r>
            <w:r w:rsidRPr="00C53DF3">
              <w:rPr>
                <w:rFonts w:ascii="Times New Roman" w:hAnsi="Times New Roman" w:cs="Times New Roman"/>
                <w:sz w:val="24"/>
                <w:szCs w:val="24"/>
                <w:vertAlign w:val="subscript"/>
              </w:rPr>
              <w:t>min</w:t>
            </w:r>
            <w:proofErr w:type="spellEnd"/>
          </w:p>
        </w:tc>
        <w:tc>
          <w:tcPr>
            <w:tcW w:w="3425" w:type="dxa"/>
            <w:vAlign w:val="bottom"/>
          </w:tcPr>
          <w:p w14:paraId="521718DF" w14:textId="3E256151"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-21.7 [-53.39, 1.39]</w:t>
            </w:r>
          </w:p>
        </w:tc>
      </w:tr>
      <w:tr w:rsidR="00C53DF3" w:rsidRPr="00C53DF3" w14:paraId="5F9D9970" w14:textId="77777777" w:rsidTr="00C53DF3">
        <w:tc>
          <w:tcPr>
            <w:tcW w:w="3235" w:type="dxa"/>
            <w:vAlign w:val="center"/>
          </w:tcPr>
          <w:p w14:paraId="43C58AA9" w14:textId="77777777" w:rsidR="00C53DF3" w:rsidRPr="00C53DF3" w:rsidRDefault="00C53DF3" w:rsidP="00C53DF3">
            <w:pPr>
              <w:rPr>
                <w:rFonts w:ascii="Times New Roman" w:hAnsi="Times New Roman" w:cs="Times New Roman"/>
                <w:sz w:val="24"/>
                <w:szCs w:val="24"/>
              </w:rPr>
            </w:pPr>
            <w:proofErr w:type="spellStart"/>
            <w:r w:rsidRPr="00C53DF3">
              <w:rPr>
                <w:rFonts w:ascii="Times New Roman" w:hAnsi="Times New Roman" w:cs="Times New Roman"/>
                <w:sz w:val="24"/>
                <w:szCs w:val="24"/>
              </w:rPr>
              <w:t>T</w:t>
            </w:r>
            <w:r w:rsidRPr="00C53DF3">
              <w:rPr>
                <w:rFonts w:ascii="Times New Roman" w:hAnsi="Times New Roman" w:cs="Times New Roman"/>
                <w:sz w:val="24"/>
                <w:szCs w:val="24"/>
                <w:vertAlign w:val="subscript"/>
              </w:rPr>
              <w:t>max</w:t>
            </w:r>
            <w:proofErr w:type="spellEnd"/>
          </w:p>
        </w:tc>
        <w:tc>
          <w:tcPr>
            <w:tcW w:w="3425" w:type="dxa"/>
            <w:vAlign w:val="bottom"/>
          </w:tcPr>
          <w:p w14:paraId="2663D98C" w14:textId="6D80BF6C"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13.94 [-8.16, 33.92]</w:t>
            </w:r>
          </w:p>
        </w:tc>
      </w:tr>
      <w:tr w:rsidR="00C53DF3" w:rsidRPr="00C53DF3" w14:paraId="58DC4FD6" w14:textId="77777777" w:rsidTr="00C53DF3">
        <w:tc>
          <w:tcPr>
            <w:tcW w:w="3235" w:type="dxa"/>
            <w:vAlign w:val="center"/>
          </w:tcPr>
          <w:p w14:paraId="3C1445C3" w14:textId="4FDFBE79" w:rsidR="00C53DF3" w:rsidRPr="00C53DF3" w:rsidRDefault="00C53DF3" w:rsidP="00C53DF3">
            <w:pPr>
              <w:rPr>
                <w:rFonts w:ascii="Times New Roman" w:hAnsi="Times New Roman" w:cs="Times New Roman"/>
                <w:sz w:val="24"/>
                <w:szCs w:val="24"/>
                <w:vertAlign w:val="subscript"/>
              </w:rPr>
            </w:pPr>
            <w:r w:rsidRPr="00C53DF3">
              <w:rPr>
                <w:rFonts w:ascii="Times New Roman" w:hAnsi="Times New Roman" w:cs="Times New Roman"/>
                <w:sz w:val="24"/>
                <w:szCs w:val="24"/>
              </w:rPr>
              <w:t>Detection sub-model intercept</w:t>
            </w:r>
          </w:p>
        </w:tc>
        <w:tc>
          <w:tcPr>
            <w:tcW w:w="3425" w:type="dxa"/>
            <w:vAlign w:val="bottom"/>
          </w:tcPr>
          <w:p w14:paraId="57AE6818" w14:textId="29DB078F"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-1.44 [-1.63, -1.24]</w:t>
            </w:r>
          </w:p>
        </w:tc>
      </w:tr>
      <w:tr w:rsidR="00C53DF3" w:rsidRPr="00C53DF3" w14:paraId="237E933E" w14:textId="77777777" w:rsidTr="00C53DF3">
        <w:tc>
          <w:tcPr>
            <w:tcW w:w="3235" w:type="dxa"/>
            <w:vAlign w:val="center"/>
          </w:tcPr>
          <w:p w14:paraId="16EFACE5"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List length</w:t>
            </w:r>
          </w:p>
        </w:tc>
        <w:tc>
          <w:tcPr>
            <w:tcW w:w="3425" w:type="dxa"/>
            <w:vAlign w:val="bottom"/>
          </w:tcPr>
          <w:p w14:paraId="40C011FB" w14:textId="544CE395"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0.29 [0.12, 0.46]</w:t>
            </w:r>
          </w:p>
        </w:tc>
      </w:tr>
      <w:tr w:rsidR="00C53DF3" w:rsidRPr="00C53DF3" w14:paraId="55BA2EF1" w14:textId="77777777" w:rsidTr="00C53DF3">
        <w:tc>
          <w:tcPr>
            <w:tcW w:w="3235" w:type="dxa"/>
            <w:vAlign w:val="center"/>
          </w:tcPr>
          <w:p w14:paraId="49E368D2"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List length * year</w:t>
            </w:r>
          </w:p>
        </w:tc>
        <w:tc>
          <w:tcPr>
            <w:tcW w:w="3425" w:type="dxa"/>
            <w:vAlign w:val="bottom"/>
          </w:tcPr>
          <w:p w14:paraId="0DF6F24D" w14:textId="04768369" w:rsidR="00C53DF3" w:rsidRPr="00C53DF3" w:rsidRDefault="00C53DF3" w:rsidP="00C53DF3">
            <w:pPr>
              <w:jc w:val="center"/>
              <w:rPr>
                <w:rFonts w:ascii="Times New Roman" w:hAnsi="Times New Roman" w:cs="Times New Roman"/>
                <w:color w:val="000000"/>
                <w:sz w:val="24"/>
                <w:szCs w:val="24"/>
              </w:rPr>
            </w:pPr>
            <w:r w:rsidRPr="00C53DF3">
              <w:rPr>
                <w:rFonts w:ascii="Times New Roman" w:hAnsi="Times New Roman" w:cs="Times New Roman"/>
                <w:color w:val="000000"/>
                <w:sz w:val="24"/>
                <w:szCs w:val="24"/>
              </w:rPr>
              <w:t>-0.04 [-0.19, 0.1]</w:t>
            </w:r>
          </w:p>
        </w:tc>
      </w:tr>
      <w:tr w:rsidR="00C53DF3" w:rsidRPr="00C53DF3" w14:paraId="09E1E97D" w14:textId="77777777" w:rsidTr="00C53DF3">
        <w:tc>
          <w:tcPr>
            <w:tcW w:w="3235" w:type="dxa"/>
            <w:vAlign w:val="center"/>
          </w:tcPr>
          <w:p w14:paraId="62A7AB84"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α</w:t>
            </w:r>
            <w:r w:rsidRPr="00C53DF3">
              <w:rPr>
                <w:rFonts w:ascii="Times New Roman" w:hAnsi="Times New Roman" w:cs="Times New Roman"/>
                <w:sz w:val="24"/>
                <w:szCs w:val="24"/>
                <w:vertAlign w:val="subscript"/>
              </w:rPr>
              <w:t>µ</w:t>
            </w:r>
          </w:p>
        </w:tc>
        <w:tc>
          <w:tcPr>
            <w:tcW w:w="3425" w:type="dxa"/>
            <w:vAlign w:val="bottom"/>
          </w:tcPr>
          <w:p w14:paraId="233A2D20" w14:textId="4F124DD2"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65.2 [33.15, 99.46]</w:t>
            </w:r>
          </w:p>
        </w:tc>
      </w:tr>
      <w:tr w:rsidR="00C53DF3" w:rsidRPr="00C53DF3" w14:paraId="11AB5F89" w14:textId="77777777" w:rsidTr="00C53DF3">
        <w:tc>
          <w:tcPr>
            <w:tcW w:w="3235" w:type="dxa"/>
            <w:vAlign w:val="center"/>
          </w:tcPr>
          <w:p w14:paraId="3AC7111D"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α</w:t>
            </w:r>
            <w:r w:rsidRPr="00C53DF3">
              <w:rPr>
                <w:rFonts w:ascii="Times New Roman" w:hAnsi="Times New Roman" w:cs="Times New Roman"/>
                <w:sz w:val="24"/>
                <w:szCs w:val="24"/>
                <w:vertAlign w:val="subscript"/>
              </w:rPr>
              <w:t>σ</w:t>
            </w:r>
          </w:p>
        </w:tc>
        <w:tc>
          <w:tcPr>
            <w:tcW w:w="3425" w:type="dxa"/>
            <w:vAlign w:val="bottom"/>
          </w:tcPr>
          <w:p w14:paraId="4B017326" w14:textId="1B5AEDF8"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63.51 [26.04, 121.38]</w:t>
            </w:r>
          </w:p>
        </w:tc>
      </w:tr>
    </w:tbl>
    <w:p w14:paraId="56CCA022" w14:textId="77777777" w:rsidR="00C53DF3" w:rsidRPr="00285603" w:rsidRDefault="00C53DF3" w:rsidP="00C53DF3">
      <w:pPr>
        <w:spacing w:after="0" w:line="240" w:lineRule="auto"/>
        <w:rPr>
          <w:rFonts w:ascii="Times New Roman" w:hAnsi="Times New Roman" w:cs="Times New Roman"/>
          <w:sz w:val="24"/>
          <w:szCs w:val="24"/>
        </w:rPr>
      </w:pPr>
      <w:r>
        <w:rPr>
          <w:rFonts w:ascii="Times New Roman" w:hAnsi="Times New Roman" w:cs="Times New Roman"/>
          <w:sz w:val="24"/>
          <w:szCs w:val="24"/>
        </w:rPr>
        <w:t>α</w:t>
      </w:r>
      <w:r>
        <w:rPr>
          <w:rFonts w:ascii="Times New Roman" w:hAnsi="Times New Roman" w:cs="Times New Roman"/>
          <w:sz w:val="24"/>
          <w:szCs w:val="24"/>
          <w:vertAlign w:val="subscript"/>
        </w:rPr>
        <w:t>µ</w:t>
      </w:r>
      <w:r>
        <w:rPr>
          <w:rFonts w:ascii="Times New Roman" w:hAnsi="Times New Roman" w:cs="Times New Roman"/>
          <w:sz w:val="24"/>
          <w:szCs w:val="24"/>
        </w:rPr>
        <w:t xml:space="preserve"> = mean of the site random effects; α</w:t>
      </w:r>
      <w:r w:rsidRPr="00E92D69">
        <w:rPr>
          <w:rFonts w:ascii="Times New Roman" w:hAnsi="Times New Roman" w:cs="Times New Roman"/>
          <w:sz w:val="24"/>
          <w:szCs w:val="24"/>
          <w:vertAlign w:val="subscript"/>
        </w:rPr>
        <w:t>σ</w:t>
      </w:r>
      <w:r>
        <w:rPr>
          <w:rFonts w:ascii="Times New Roman" w:hAnsi="Times New Roman" w:cs="Times New Roman"/>
          <w:sz w:val="24"/>
          <w:szCs w:val="24"/>
        </w:rPr>
        <w:t xml:space="preserve"> = variance of the site random effects</w:t>
      </w:r>
    </w:p>
    <w:p w14:paraId="41C7DDE9" w14:textId="58710E7C" w:rsidR="00C53DF3" w:rsidRDefault="00C53DF3" w:rsidP="00B53ECC">
      <w:pPr>
        <w:spacing w:after="0" w:line="480" w:lineRule="auto"/>
        <w:outlineLvl w:val="0"/>
        <w:rPr>
          <w:rFonts w:ascii="Times New Roman" w:hAnsi="Times New Roman" w:cs="Times New Roman"/>
          <w:sz w:val="24"/>
          <w:szCs w:val="24"/>
        </w:rPr>
      </w:pPr>
    </w:p>
    <w:p w14:paraId="60D969EB" w14:textId="7E55A91D" w:rsidR="00C53DF3" w:rsidRDefault="00C53DF3" w:rsidP="00C53DF3">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Table D2. </w:t>
      </w:r>
      <w:r>
        <w:rPr>
          <w:rFonts w:ascii="Times New Roman" w:hAnsi="Times New Roman" w:cs="Times New Roman"/>
          <w:sz w:val="24"/>
          <w:szCs w:val="24"/>
        </w:rPr>
        <w:t xml:space="preserve">Estimated </w:t>
      </w:r>
      <w:r w:rsidR="000771D6">
        <w:rPr>
          <w:rFonts w:ascii="Times New Roman" w:hAnsi="Times New Roman" w:cs="Times New Roman"/>
          <w:sz w:val="24"/>
          <w:szCs w:val="24"/>
        </w:rPr>
        <w:t xml:space="preserve">posterior </w:t>
      </w:r>
      <w:r>
        <w:rPr>
          <w:rFonts w:ascii="Times New Roman" w:hAnsi="Times New Roman" w:cs="Times New Roman"/>
          <w:sz w:val="24"/>
          <w:szCs w:val="24"/>
        </w:rPr>
        <w:t xml:space="preserve">mean and 95% credible intervals (in brackets) of linear coefficients for occupancy model of </w:t>
      </w:r>
      <w:proofErr w:type="spellStart"/>
      <w:r>
        <w:rPr>
          <w:rFonts w:ascii="Times New Roman" w:hAnsi="Times New Roman" w:cs="Times New Roman"/>
          <w:i/>
          <w:sz w:val="24"/>
          <w:szCs w:val="24"/>
        </w:rPr>
        <w:t>Myzus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persicae</w:t>
      </w:r>
      <w:proofErr w:type="spellEnd"/>
      <w:r>
        <w:rPr>
          <w:rFonts w:ascii="Times New Roman" w:hAnsi="Times New Roman" w:cs="Times New Roman"/>
          <w:sz w:val="24"/>
          <w:szCs w:val="24"/>
        </w:rPr>
        <w:t xml:space="preserve"> occurrence.</w:t>
      </w:r>
    </w:p>
    <w:tbl>
      <w:tblPr>
        <w:tblStyle w:val="TableGrid"/>
        <w:tblW w:w="666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3425"/>
      </w:tblGrid>
      <w:tr w:rsidR="00C53DF3" w:rsidRPr="00C53DF3" w14:paraId="3C38985A" w14:textId="77777777" w:rsidTr="00855C4C">
        <w:tc>
          <w:tcPr>
            <w:tcW w:w="3235" w:type="dxa"/>
            <w:tcBorders>
              <w:top w:val="single" w:sz="4" w:space="0" w:color="auto"/>
              <w:bottom w:val="single" w:sz="4" w:space="0" w:color="auto"/>
            </w:tcBorders>
            <w:vAlign w:val="center"/>
          </w:tcPr>
          <w:p w14:paraId="0FC13996" w14:textId="77777777" w:rsidR="00C53DF3" w:rsidRPr="00C53DF3" w:rsidRDefault="00C53DF3" w:rsidP="00855C4C">
            <w:pPr>
              <w:rPr>
                <w:rFonts w:ascii="Times New Roman" w:hAnsi="Times New Roman" w:cs="Times New Roman"/>
                <w:sz w:val="24"/>
                <w:szCs w:val="24"/>
              </w:rPr>
            </w:pPr>
            <w:r w:rsidRPr="00C53DF3">
              <w:rPr>
                <w:rFonts w:ascii="Times New Roman" w:hAnsi="Times New Roman" w:cs="Times New Roman"/>
                <w:sz w:val="24"/>
                <w:szCs w:val="24"/>
              </w:rPr>
              <w:t>Model term</w:t>
            </w:r>
          </w:p>
        </w:tc>
        <w:tc>
          <w:tcPr>
            <w:tcW w:w="3425" w:type="dxa"/>
            <w:tcBorders>
              <w:top w:val="single" w:sz="4" w:space="0" w:color="auto"/>
              <w:bottom w:val="single" w:sz="4" w:space="0" w:color="auto"/>
            </w:tcBorders>
            <w:vAlign w:val="center"/>
          </w:tcPr>
          <w:p w14:paraId="02CAE179" w14:textId="77777777" w:rsidR="00C53DF3" w:rsidRPr="00C53DF3" w:rsidRDefault="00C53DF3" w:rsidP="00855C4C">
            <w:pPr>
              <w:ind w:left="452" w:hanging="452"/>
              <w:jc w:val="center"/>
              <w:rPr>
                <w:rFonts w:ascii="Times New Roman" w:hAnsi="Times New Roman" w:cs="Times New Roman"/>
                <w:sz w:val="24"/>
                <w:szCs w:val="24"/>
              </w:rPr>
            </w:pPr>
            <w:r w:rsidRPr="00C53DF3">
              <w:rPr>
                <w:rFonts w:ascii="Times New Roman" w:hAnsi="Times New Roman" w:cs="Times New Roman"/>
                <w:sz w:val="24"/>
                <w:szCs w:val="24"/>
              </w:rPr>
              <w:t>Mean [2.5% CI, 97.5% CI]</w:t>
            </w:r>
          </w:p>
        </w:tc>
      </w:tr>
      <w:tr w:rsidR="00C53DF3" w:rsidRPr="00C53DF3" w14:paraId="232B0816" w14:textId="77777777" w:rsidTr="00855C4C">
        <w:tc>
          <w:tcPr>
            <w:tcW w:w="3235" w:type="dxa"/>
            <w:tcBorders>
              <w:top w:val="single" w:sz="4" w:space="0" w:color="auto"/>
            </w:tcBorders>
            <w:vAlign w:val="center"/>
          </w:tcPr>
          <w:p w14:paraId="623993C8"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Year</w:t>
            </w:r>
          </w:p>
        </w:tc>
        <w:tc>
          <w:tcPr>
            <w:tcW w:w="3425" w:type="dxa"/>
            <w:tcBorders>
              <w:top w:val="single" w:sz="4" w:space="0" w:color="auto"/>
            </w:tcBorders>
            <w:vAlign w:val="bottom"/>
          </w:tcPr>
          <w:p w14:paraId="55E73D64" w14:textId="18522279"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-7.91 [-66.9, 54.3]</w:t>
            </w:r>
          </w:p>
        </w:tc>
      </w:tr>
      <w:tr w:rsidR="00C53DF3" w:rsidRPr="00C53DF3" w14:paraId="7A481791" w14:textId="77777777" w:rsidTr="00855C4C">
        <w:tc>
          <w:tcPr>
            <w:tcW w:w="3235" w:type="dxa"/>
            <w:vAlign w:val="center"/>
          </w:tcPr>
          <w:p w14:paraId="44E1F6E7"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Month</w:t>
            </w:r>
          </w:p>
        </w:tc>
        <w:tc>
          <w:tcPr>
            <w:tcW w:w="3425" w:type="dxa"/>
            <w:vAlign w:val="bottom"/>
          </w:tcPr>
          <w:p w14:paraId="2BC9DDA0" w14:textId="26625A83"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-24.13 [-77.05, 32.13]</w:t>
            </w:r>
          </w:p>
        </w:tc>
      </w:tr>
      <w:tr w:rsidR="00C53DF3" w:rsidRPr="00C53DF3" w14:paraId="165AF592" w14:textId="77777777" w:rsidTr="00855C4C">
        <w:tc>
          <w:tcPr>
            <w:tcW w:w="3235" w:type="dxa"/>
            <w:vAlign w:val="center"/>
          </w:tcPr>
          <w:p w14:paraId="3ABD0AB7" w14:textId="77777777" w:rsidR="00C53DF3" w:rsidRPr="00C53DF3" w:rsidRDefault="00C53DF3" w:rsidP="00C53DF3">
            <w:pPr>
              <w:rPr>
                <w:rFonts w:ascii="Times New Roman" w:hAnsi="Times New Roman" w:cs="Times New Roman"/>
                <w:sz w:val="24"/>
                <w:szCs w:val="24"/>
                <w:vertAlign w:val="superscript"/>
              </w:rPr>
            </w:pPr>
            <w:r w:rsidRPr="00C53DF3">
              <w:rPr>
                <w:rFonts w:ascii="Times New Roman" w:hAnsi="Times New Roman" w:cs="Times New Roman"/>
                <w:sz w:val="24"/>
                <w:szCs w:val="24"/>
              </w:rPr>
              <w:t>Month</w:t>
            </w:r>
            <w:r w:rsidRPr="00C53DF3">
              <w:rPr>
                <w:rFonts w:ascii="Times New Roman" w:hAnsi="Times New Roman" w:cs="Times New Roman"/>
                <w:sz w:val="24"/>
                <w:szCs w:val="24"/>
                <w:vertAlign w:val="superscript"/>
              </w:rPr>
              <w:t>2</w:t>
            </w:r>
          </w:p>
        </w:tc>
        <w:tc>
          <w:tcPr>
            <w:tcW w:w="3425" w:type="dxa"/>
            <w:vAlign w:val="bottom"/>
          </w:tcPr>
          <w:p w14:paraId="0150DDD5" w14:textId="284AA686"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-7.34 [-49.79, 38.81]</w:t>
            </w:r>
          </w:p>
        </w:tc>
      </w:tr>
      <w:tr w:rsidR="00C53DF3" w:rsidRPr="00C53DF3" w14:paraId="05DE6C19" w14:textId="77777777" w:rsidTr="00855C4C">
        <w:tc>
          <w:tcPr>
            <w:tcW w:w="3235" w:type="dxa"/>
            <w:vAlign w:val="center"/>
          </w:tcPr>
          <w:p w14:paraId="3A8B9691"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AET</w:t>
            </w:r>
          </w:p>
        </w:tc>
        <w:tc>
          <w:tcPr>
            <w:tcW w:w="3425" w:type="dxa"/>
            <w:vAlign w:val="bottom"/>
          </w:tcPr>
          <w:p w14:paraId="181C0452" w14:textId="1FD4425E"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28.3 [-28.18, 81.32]</w:t>
            </w:r>
          </w:p>
        </w:tc>
      </w:tr>
      <w:tr w:rsidR="00C53DF3" w:rsidRPr="00C53DF3" w14:paraId="637CF3EF" w14:textId="77777777" w:rsidTr="00855C4C">
        <w:tc>
          <w:tcPr>
            <w:tcW w:w="3235" w:type="dxa"/>
            <w:vAlign w:val="center"/>
          </w:tcPr>
          <w:p w14:paraId="40E5B84C" w14:textId="77777777" w:rsidR="00C53DF3" w:rsidRPr="00C53DF3" w:rsidRDefault="00C53DF3" w:rsidP="00C53DF3">
            <w:pPr>
              <w:rPr>
                <w:rFonts w:ascii="Times New Roman" w:hAnsi="Times New Roman" w:cs="Times New Roman"/>
                <w:sz w:val="24"/>
                <w:szCs w:val="24"/>
              </w:rPr>
            </w:pPr>
            <w:proofErr w:type="spellStart"/>
            <w:r w:rsidRPr="00C53DF3">
              <w:rPr>
                <w:rFonts w:ascii="Times New Roman" w:hAnsi="Times New Roman" w:cs="Times New Roman"/>
                <w:sz w:val="24"/>
                <w:szCs w:val="24"/>
              </w:rPr>
              <w:t>T</w:t>
            </w:r>
            <w:r w:rsidRPr="00C53DF3">
              <w:rPr>
                <w:rFonts w:ascii="Times New Roman" w:hAnsi="Times New Roman" w:cs="Times New Roman"/>
                <w:sz w:val="24"/>
                <w:szCs w:val="24"/>
                <w:vertAlign w:val="subscript"/>
              </w:rPr>
              <w:t>min</w:t>
            </w:r>
            <w:proofErr w:type="spellEnd"/>
          </w:p>
        </w:tc>
        <w:tc>
          <w:tcPr>
            <w:tcW w:w="3425" w:type="dxa"/>
            <w:vAlign w:val="bottom"/>
          </w:tcPr>
          <w:p w14:paraId="47DC24CF" w14:textId="5F0ED7AC"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1.6 [-57.3, 58.53]</w:t>
            </w:r>
          </w:p>
        </w:tc>
      </w:tr>
      <w:tr w:rsidR="00C53DF3" w:rsidRPr="00C53DF3" w14:paraId="564F8D3A" w14:textId="77777777" w:rsidTr="00855C4C">
        <w:tc>
          <w:tcPr>
            <w:tcW w:w="3235" w:type="dxa"/>
            <w:vAlign w:val="center"/>
          </w:tcPr>
          <w:p w14:paraId="4BA716C1" w14:textId="77777777" w:rsidR="00C53DF3" w:rsidRPr="00C53DF3" w:rsidRDefault="00C53DF3" w:rsidP="00C53DF3">
            <w:pPr>
              <w:rPr>
                <w:rFonts w:ascii="Times New Roman" w:hAnsi="Times New Roman" w:cs="Times New Roman"/>
                <w:sz w:val="24"/>
                <w:szCs w:val="24"/>
              </w:rPr>
            </w:pPr>
            <w:proofErr w:type="spellStart"/>
            <w:r w:rsidRPr="00C53DF3">
              <w:rPr>
                <w:rFonts w:ascii="Times New Roman" w:hAnsi="Times New Roman" w:cs="Times New Roman"/>
                <w:sz w:val="24"/>
                <w:szCs w:val="24"/>
              </w:rPr>
              <w:t>T</w:t>
            </w:r>
            <w:r w:rsidRPr="00C53DF3">
              <w:rPr>
                <w:rFonts w:ascii="Times New Roman" w:hAnsi="Times New Roman" w:cs="Times New Roman"/>
                <w:sz w:val="24"/>
                <w:szCs w:val="24"/>
                <w:vertAlign w:val="subscript"/>
              </w:rPr>
              <w:t>max</w:t>
            </w:r>
            <w:proofErr w:type="spellEnd"/>
          </w:p>
        </w:tc>
        <w:tc>
          <w:tcPr>
            <w:tcW w:w="3425" w:type="dxa"/>
            <w:vAlign w:val="bottom"/>
          </w:tcPr>
          <w:p w14:paraId="6420B869" w14:textId="3892FF2A"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-1.94 [-54.14, 49.21]</w:t>
            </w:r>
          </w:p>
        </w:tc>
      </w:tr>
      <w:tr w:rsidR="00C53DF3" w:rsidRPr="00C53DF3" w14:paraId="69A9E613" w14:textId="77777777" w:rsidTr="00855C4C">
        <w:tc>
          <w:tcPr>
            <w:tcW w:w="3235" w:type="dxa"/>
            <w:vAlign w:val="center"/>
          </w:tcPr>
          <w:p w14:paraId="44E9D84A" w14:textId="7933B626" w:rsidR="00C53DF3" w:rsidRPr="00C53DF3" w:rsidRDefault="00C53DF3" w:rsidP="00C53DF3">
            <w:pPr>
              <w:rPr>
                <w:rFonts w:ascii="Times New Roman" w:hAnsi="Times New Roman" w:cs="Times New Roman"/>
                <w:sz w:val="24"/>
                <w:szCs w:val="24"/>
                <w:vertAlign w:val="subscript"/>
              </w:rPr>
            </w:pPr>
            <w:r w:rsidRPr="00C53DF3">
              <w:rPr>
                <w:rFonts w:ascii="Times New Roman" w:hAnsi="Times New Roman" w:cs="Times New Roman"/>
                <w:sz w:val="24"/>
                <w:szCs w:val="24"/>
              </w:rPr>
              <w:t>Detection sub-model intercept</w:t>
            </w:r>
          </w:p>
        </w:tc>
        <w:tc>
          <w:tcPr>
            <w:tcW w:w="3425" w:type="dxa"/>
            <w:vAlign w:val="bottom"/>
          </w:tcPr>
          <w:p w14:paraId="5A1B7023" w14:textId="4FC23B37"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5.79 [-1.79, 22.18]</w:t>
            </w:r>
          </w:p>
        </w:tc>
      </w:tr>
      <w:tr w:rsidR="00C53DF3" w:rsidRPr="00C53DF3" w14:paraId="13AA8644" w14:textId="77777777" w:rsidTr="00855C4C">
        <w:tc>
          <w:tcPr>
            <w:tcW w:w="3235" w:type="dxa"/>
            <w:vAlign w:val="center"/>
          </w:tcPr>
          <w:p w14:paraId="35EC4E4E"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List length</w:t>
            </w:r>
          </w:p>
        </w:tc>
        <w:tc>
          <w:tcPr>
            <w:tcW w:w="3425" w:type="dxa"/>
            <w:vAlign w:val="bottom"/>
          </w:tcPr>
          <w:p w14:paraId="4584D34A" w14:textId="1C0A2694"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24.21 [0.61, 64.66]</w:t>
            </w:r>
          </w:p>
        </w:tc>
      </w:tr>
      <w:tr w:rsidR="00C53DF3" w:rsidRPr="00C53DF3" w14:paraId="3810BAF8" w14:textId="77777777" w:rsidTr="00855C4C">
        <w:tc>
          <w:tcPr>
            <w:tcW w:w="3235" w:type="dxa"/>
            <w:vAlign w:val="center"/>
          </w:tcPr>
          <w:p w14:paraId="0FEDA404"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List length * year</w:t>
            </w:r>
          </w:p>
        </w:tc>
        <w:tc>
          <w:tcPr>
            <w:tcW w:w="3425" w:type="dxa"/>
            <w:vAlign w:val="bottom"/>
          </w:tcPr>
          <w:p w14:paraId="2AB9E19B" w14:textId="00E886CB" w:rsidR="00C53DF3" w:rsidRPr="00C53DF3" w:rsidRDefault="00C53DF3" w:rsidP="00C53DF3">
            <w:pPr>
              <w:jc w:val="center"/>
              <w:rPr>
                <w:rFonts w:ascii="Times New Roman" w:hAnsi="Times New Roman" w:cs="Times New Roman"/>
                <w:color w:val="000000"/>
                <w:sz w:val="24"/>
                <w:szCs w:val="24"/>
              </w:rPr>
            </w:pPr>
            <w:r w:rsidRPr="00C53DF3">
              <w:rPr>
                <w:rFonts w:ascii="Times New Roman" w:hAnsi="Times New Roman" w:cs="Times New Roman"/>
                <w:color w:val="000000"/>
                <w:sz w:val="24"/>
                <w:szCs w:val="24"/>
              </w:rPr>
              <w:t>-19.75 [-55.45, 0.75]</w:t>
            </w:r>
          </w:p>
        </w:tc>
      </w:tr>
      <w:tr w:rsidR="00C53DF3" w:rsidRPr="00C53DF3" w14:paraId="6BFC4565" w14:textId="77777777" w:rsidTr="00855C4C">
        <w:tc>
          <w:tcPr>
            <w:tcW w:w="3235" w:type="dxa"/>
            <w:vAlign w:val="center"/>
          </w:tcPr>
          <w:p w14:paraId="74E196C1"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α</w:t>
            </w:r>
            <w:r w:rsidRPr="00C53DF3">
              <w:rPr>
                <w:rFonts w:ascii="Times New Roman" w:hAnsi="Times New Roman" w:cs="Times New Roman"/>
                <w:sz w:val="24"/>
                <w:szCs w:val="24"/>
                <w:vertAlign w:val="subscript"/>
              </w:rPr>
              <w:t>µ</w:t>
            </w:r>
          </w:p>
        </w:tc>
        <w:tc>
          <w:tcPr>
            <w:tcW w:w="3425" w:type="dxa"/>
            <w:vAlign w:val="bottom"/>
          </w:tcPr>
          <w:p w14:paraId="0D616214" w14:textId="3DB90384"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-16.43 [-76.12, 49.2]</w:t>
            </w:r>
          </w:p>
        </w:tc>
      </w:tr>
      <w:tr w:rsidR="00C53DF3" w:rsidRPr="00C53DF3" w14:paraId="73727770" w14:textId="77777777" w:rsidTr="00855C4C">
        <w:tc>
          <w:tcPr>
            <w:tcW w:w="3235" w:type="dxa"/>
            <w:vAlign w:val="center"/>
          </w:tcPr>
          <w:p w14:paraId="47FF335E"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α</w:t>
            </w:r>
            <w:r w:rsidRPr="00C53DF3">
              <w:rPr>
                <w:rFonts w:ascii="Times New Roman" w:hAnsi="Times New Roman" w:cs="Times New Roman"/>
                <w:sz w:val="24"/>
                <w:szCs w:val="24"/>
                <w:vertAlign w:val="subscript"/>
              </w:rPr>
              <w:t>σ</w:t>
            </w:r>
          </w:p>
        </w:tc>
        <w:tc>
          <w:tcPr>
            <w:tcW w:w="3425" w:type="dxa"/>
            <w:vAlign w:val="bottom"/>
          </w:tcPr>
          <w:p w14:paraId="24628AC5" w14:textId="17DEFB80"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352.24 [79.68, 920.4]</w:t>
            </w:r>
          </w:p>
        </w:tc>
      </w:tr>
    </w:tbl>
    <w:p w14:paraId="4E48EC25" w14:textId="77777777" w:rsidR="00C53DF3" w:rsidRPr="00285603" w:rsidRDefault="00C53DF3" w:rsidP="00C53DF3">
      <w:pPr>
        <w:spacing w:after="0" w:line="240" w:lineRule="auto"/>
        <w:rPr>
          <w:rFonts w:ascii="Times New Roman" w:hAnsi="Times New Roman" w:cs="Times New Roman"/>
          <w:sz w:val="24"/>
          <w:szCs w:val="24"/>
        </w:rPr>
      </w:pPr>
      <w:r>
        <w:rPr>
          <w:rFonts w:ascii="Times New Roman" w:hAnsi="Times New Roman" w:cs="Times New Roman"/>
          <w:sz w:val="24"/>
          <w:szCs w:val="24"/>
        </w:rPr>
        <w:t>α</w:t>
      </w:r>
      <w:r>
        <w:rPr>
          <w:rFonts w:ascii="Times New Roman" w:hAnsi="Times New Roman" w:cs="Times New Roman"/>
          <w:sz w:val="24"/>
          <w:szCs w:val="24"/>
          <w:vertAlign w:val="subscript"/>
        </w:rPr>
        <w:t>µ</w:t>
      </w:r>
      <w:r>
        <w:rPr>
          <w:rFonts w:ascii="Times New Roman" w:hAnsi="Times New Roman" w:cs="Times New Roman"/>
          <w:sz w:val="24"/>
          <w:szCs w:val="24"/>
        </w:rPr>
        <w:t xml:space="preserve"> = mean of the site random effects; α</w:t>
      </w:r>
      <w:r w:rsidRPr="00E92D69">
        <w:rPr>
          <w:rFonts w:ascii="Times New Roman" w:hAnsi="Times New Roman" w:cs="Times New Roman"/>
          <w:sz w:val="24"/>
          <w:szCs w:val="24"/>
          <w:vertAlign w:val="subscript"/>
        </w:rPr>
        <w:t>σ</w:t>
      </w:r>
      <w:r>
        <w:rPr>
          <w:rFonts w:ascii="Times New Roman" w:hAnsi="Times New Roman" w:cs="Times New Roman"/>
          <w:sz w:val="24"/>
          <w:szCs w:val="24"/>
        </w:rPr>
        <w:t xml:space="preserve"> = variance of the site random effects</w:t>
      </w:r>
    </w:p>
    <w:p w14:paraId="29F616E7" w14:textId="77777777" w:rsidR="00C53DF3" w:rsidRPr="00C53DF3" w:rsidRDefault="00C53DF3" w:rsidP="00B53ECC">
      <w:pPr>
        <w:spacing w:after="0" w:line="480" w:lineRule="auto"/>
        <w:outlineLvl w:val="0"/>
        <w:rPr>
          <w:rFonts w:ascii="Times New Roman" w:hAnsi="Times New Roman" w:cs="Times New Roman"/>
          <w:sz w:val="24"/>
          <w:szCs w:val="24"/>
        </w:rPr>
      </w:pPr>
    </w:p>
    <w:sectPr w:rsidR="00C53DF3" w:rsidRPr="00C53DF3">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21D061" w14:textId="77777777" w:rsidR="00C3639B" w:rsidRDefault="00C3639B" w:rsidP="000F5151">
      <w:pPr>
        <w:spacing w:after="0" w:line="240" w:lineRule="auto"/>
      </w:pPr>
      <w:r>
        <w:separator/>
      </w:r>
    </w:p>
  </w:endnote>
  <w:endnote w:type="continuationSeparator" w:id="0">
    <w:p w14:paraId="29E12698" w14:textId="77777777" w:rsidR="00C3639B" w:rsidRDefault="00C3639B" w:rsidP="000F5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3160558"/>
      <w:docPartObj>
        <w:docPartGallery w:val="Page Numbers (Bottom of Page)"/>
        <w:docPartUnique/>
      </w:docPartObj>
    </w:sdtPr>
    <w:sdtEndPr>
      <w:rPr>
        <w:noProof/>
      </w:rPr>
    </w:sdtEndPr>
    <w:sdtContent>
      <w:p w14:paraId="3A3C5C09" w14:textId="7541A7B1" w:rsidR="00855C4C" w:rsidRDefault="00855C4C">
        <w:pPr>
          <w:pStyle w:val="Footer"/>
          <w:jc w:val="center"/>
        </w:pPr>
        <w:r>
          <w:fldChar w:fldCharType="begin"/>
        </w:r>
        <w:r>
          <w:instrText xml:space="preserve"> PAGE   \* MERGEFORMAT </w:instrText>
        </w:r>
        <w:r>
          <w:fldChar w:fldCharType="separate"/>
        </w:r>
        <w:r w:rsidR="009459CB">
          <w:rPr>
            <w:noProof/>
          </w:rPr>
          <w:t>1</w:t>
        </w:r>
        <w:r>
          <w:rPr>
            <w:noProof/>
          </w:rPr>
          <w:fldChar w:fldCharType="end"/>
        </w:r>
      </w:p>
    </w:sdtContent>
  </w:sdt>
  <w:p w14:paraId="4BC4DCF0" w14:textId="77777777" w:rsidR="00855C4C" w:rsidRDefault="00855C4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042662" w14:textId="77777777" w:rsidR="00C3639B" w:rsidRDefault="00C3639B" w:rsidP="000F5151">
      <w:pPr>
        <w:spacing w:after="0" w:line="240" w:lineRule="auto"/>
      </w:pPr>
      <w:r>
        <w:separator/>
      </w:r>
    </w:p>
  </w:footnote>
  <w:footnote w:type="continuationSeparator" w:id="0">
    <w:p w14:paraId="58BB0E12" w14:textId="77777777" w:rsidR="00C3639B" w:rsidRDefault="00C3639B" w:rsidP="000F515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3DE0" w14:textId="4C63C88D" w:rsidR="00855C4C" w:rsidRDefault="00855C4C">
    <w:pPr>
      <w:pStyle w:val="Header"/>
      <w:jc w:val="center"/>
    </w:pPr>
  </w:p>
  <w:p w14:paraId="183F3E76" w14:textId="77777777" w:rsidR="00855C4C" w:rsidRDefault="00855C4C">
    <w:pPr>
      <w:pStyle w:val="Header"/>
    </w:pPr>
  </w:p>
</w:hdr>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US" w:vendorID="64" w:dllVersion="131078" w:nlCheck="1" w:checkStyle="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DF3"/>
    <w:rsid w:val="00002298"/>
    <w:rsid w:val="000033E3"/>
    <w:rsid w:val="00006462"/>
    <w:rsid w:val="0000675C"/>
    <w:rsid w:val="00006A6E"/>
    <w:rsid w:val="0000771D"/>
    <w:rsid w:val="00011100"/>
    <w:rsid w:val="00012E10"/>
    <w:rsid w:val="000131B8"/>
    <w:rsid w:val="00020CA0"/>
    <w:rsid w:val="00022DC2"/>
    <w:rsid w:val="00023C75"/>
    <w:rsid w:val="00024B23"/>
    <w:rsid w:val="00024CD4"/>
    <w:rsid w:val="0003004A"/>
    <w:rsid w:val="000314EC"/>
    <w:rsid w:val="0003333C"/>
    <w:rsid w:val="00035E68"/>
    <w:rsid w:val="00037924"/>
    <w:rsid w:val="000379AE"/>
    <w:rsid w:val="00041225"/>
    <w:rsid w:val="0004155C"/>
    <w:rsid w:val="00041B54"/>
    <w:rsid w:val="00044A2B"/>
    <w:rsid w:val="0004783F"/>
    <w:rsid w:val="00052286"/>
    <w:rsid w:val="0005325A"/>
    <w:rsid w:val="00055E51"/>
    <w:rsid w:val="00056208"/>
    <w:rsid w:val="00056A6D"/>
    <w:rsid w:val="00062A7C"/>
    <w:rsid w:val="00063249"/>
    <w:rsid w:val="0006367E"/>
    <w:rsid w:val="00063869"/>
    <w:rsid w:val="00063887"/>
    <w:rsid w:val="0006617B"/>
    <w:rsid w:val="00067D8E"/>
    <w:rsid w:val="0007070F"/>
    <w:rsid w:val="00070C6C"/>
    <w:rsid w:val="00074021"/>
    <w:rsid w:val="00074805"/>
    <w:rsid w:val="000771D6"/>
    <w:rsid w:val="00083140"/>
    <w:rsid w:val="0008410F"/>
    <w:rsid w:val="00085003"/>
    <w:rsid w:val="00086CFF"/>
    <w:rsid w:val="000905A9"/>
    <w:rsid w:val="000905C4"/>
    <w:rsid w:val="00093A3A"/>
    <w:rsid w:val="00093B2A"/>
    <w:rsid w:val="000963FD"/>
    <w:rsid w:val="00096CDC"/>
    <w:rsid w:val="00097971"/>
    <w:rsid w:val="000A2025"/>
    <w:rsid w:val="000B05D0"/>
    <w:rsid w:val="000B0C65"/>
    <w:rsid w:val="000B0F5C"/>
    <w:rsid w:val="000B33BE"/>
    <w:rsid w:val="000B3C93"/>
    <w:rsid w:val="000B4096"/>
    <w:rsid w:val="000B6117"/>
    <w:rsid w:val="000C06AC"/>
    <w:rsid w:val="000C2595"/>
    <w:rsid w:val="000C4E89"/>
    <w:rsid w:val="000C505E"/>
    <w:rsid w:val="000C57F9"/>
    <w:rsid w:val="000C605F"/>
    <w:rsid w:val="000C6F2C"/>
    <w:rsid w:val="000C7358"/>
    <w:rsid w:val="000D13B3"/>
    <w:rsid w:val="000D1629"/>
    <w:rsid w:val="000D3284"/>
    <w:rsid w:val="000D4EC4"/>
    <w:rsid w:val="000D7267"/>
    <w:rsid w:val="000E7B86"/>
    <w:rsid w:val="000F2DEB"/>
    <w:rsid w:val="000F4755"/>
    <w:rsid w:val="000F5151"/>
    <w:rsid w:val="000F5600"/>
    <w:rsid w:val="000F5B78"/>
    <w:rsid w:val="000F63D4"/>
    <w:rsid w:val="000F64EE"/>
    <w:rsid w:val="001022C9"/>
    <w:rsid w:val="00102B05"/>
    <w:rsid w:val="0010340C"/>
    <w:rsid w:val="00103712"/>
    <w:rsid w:val="001046BA"/>
    <w:rsid w:val="00105F2B"/>
    <w:rsid w:val="00106897"/>
    <w:rsid w:val="00111151"/>
    <w:rsid w:val="001115FE"/>
    <w:rsid w:val="00112E3C"/>
    <w:rsid w:val="00116274"/>
    <w:rsid w:val="00116D55"/>
    <w:rsid w:val="00122D3F"/>
    <w:rsid w:val="00124972"/>
    <w:rsid w:val="00125402"/>
    <w:rsid w:val="00125512"/>
    <w:rsid w:val="00125A37"/>
    <w:rsid w:val="00127C78"/>
    <w:rsid w:val="0013130C"/>
    <w:rsid w:val="001313EF"/>
    <w:rsid w:val="0013758F"/>
    <w:rsid w:val="00140380"/>
    <w:rsid w:val="00141DAD"/>
    <w:rsid w:val="00141F8E"/>
    <w:rsid w:val="00143D8B"/>
    <w:rsid w:val="00145950"/>
    <w:rsid w:val="0014752E"/>
    <w:rsid w:val="00151F90"/>
    <w:rsid w:val="00152BF0"/>
    <w:rsid w:val="0015472C"/>
    <w:rsid w:val="00155029"/>
    <w:rsid w:val="00155838"/>
    <w:rsid w:val="00160069"/>
    <w:rsid w:val="00162B0F"/>
    <w:rsid w:val="00162D7B"/>
    <w:rsid w:val="00163590"/>
    <w:rsid w:val="001660B7"/>
    <w:rsid w:val="0016664D"/>
    <w:rsid w:val="0016673C"/>
    <w:rsid w:val="00167FC9"/>
    <w:rsid w:val="001723DF"/>
    <w:rsid w:val="0017285C"/>
    <w:rsid w:val="00172AA0"/>
    <w:rsid w:val="00172C8B"/>
    <w:rsid w:val="001736A4"/>
    <w:rsid w:val="00173EF5"/>
    <w:rsid w:val="001743B5"/>
    <w:rsid w:val="001752EF"/>
    <w:rsid w:val="001755DD"/>
    <w:rsid w:val="00177154"/>
    <w:rsid w:val="001818D2"/>
    <w:rsid w:val="00182061"/>
    <w:rsid w:val="00187A27"/>
    <w:rsid w:val="001934F8"/>
    <w:rsid w:val="001A1896"/>
    <w:rsid w:val="001A1FFC"/>
    <w:rsid w:val="001A4B89"/>
    <w:rsid w:val="001A6F4C"/>
    <w:rsid w:val="001B09E9"/>
    <w:rsid w:val="001B1686"/>
    <w:rsid w:val="001B36EC"/>
    <w:rsid w:val="001B43CE"/>
    <w:rsid w:val="001C06B0"/>
    <w:rsid w:val="001C195B"/>
    <w:rsid w:val="001C45F7"/>
    <w:rsid w:val="001C4F4C"/>
    <w:rsid w:val="001C7E90"/>
    <w:rsid w:val="001D3C03"/>
    <w:rsid w:val="001D4DD8"/>
    <w:rsid w:val="001D4E04"/>
    <w:rsid w:val="001D588A"/>
    <w:rsid w:val="001D633E"/>
    <w:rsid w:val="001D78DC"/>
    <w:rsid w:val="001E04CD"/>
    <w:rsid w:val="001E3952"/>
    <w:rsid w:val="001E4F48"/>
    <w:rsid w:val="001E6CD3"/>
    <w:rsid w:val="001E7D03"/>
    <w:rsid w:val="001F21DB"/>
    <w:rsid w:val="001F30DD"/>
    <w:rsid w:val="001F4A15"/>
    <w:rsid w:val="001F6257"/>
    <w:rsid w:val="001F646D"/>
    <w:rsid w:val="001F667B"/>
    <w:rsid w:val="001F7991"/>
    <w:rsid w:val="00201050"/>
    <w:rsid w:val="00201932"/>
    <w:rsid w:val="00202C1A"/>
    <w:rsid w:val="00202C4C"/>
    <w:rsid w:val="002046FF"/>
    <w:rsid w:val="002054FF"/>
    <w:rsid w:val="0020697B"/>
    <w:rsid w:val="002070EF"/>
    <w:rsid w:val="00207E4A"/>
    <w:rsid w:val="00210EA4"/>
    <w:rsid w:val="00211BF9"/>
    <w:rsid w:val="00213958"/>
    <w:rsid w:val="00216B49"/>
    <w:rsid w:val="00217C94"/>
    <w:rsid w:val="00220578"/>
    <w:rsid w:val="002313FC"/>
    <w:rsid w:val="00232DA6"/>
    <w:rsid w:val="002342E5"/>
    <w:rsid w:val="002370DB"/>
    <w:rsid w:val="00237548"/>
    <w:rsid w:val="00240C1D"/>
    <w:rsid w:val="00241B9B"/>
    <w:rsid w:val="0024224E"/>
    <w:rsid w:val="00243061"/>
    <w:rsid w:val="002434E5"/>
    <w:rsid w:val="00244F18"/>
    <w:rsid w:val="00246694"/>
    <w:rsid w:val="00246F4D"/>
    <w:rsid w:val="00247947"/>
    <w:rsid w:val="00247FA1"/>
    <w:rsid w:val="00250FDE"/>
    <w:rsid w:val="002514A5"/>
    <w:rsid w:val="002518D4"/>
    <w:rsid w:val="00252C3A"/>
    <w:rsid w:val="00254589"/>
    <w:rsid w:val="002553DF"/>
    <w:rsid w:val="002565DF"/>
    <w:rsid w:val="00256642"/>
    <w:rsid w:val="00256B9C"/>
    <w:rsid w:val="00261BF6"/>
    <w:rsid w:val="00262B2F"/>
    <w:rsid w:val="00263726"/>
    <w:rsid w:val="002643B7"/>
    <w:rsid w:val="0026584C"/>
    <w:rsid w:val="00266695"/>
    <w:rsid w:val="0027261A"/>
    <w:rsid w:val="002818FD"/>
    <w:rsid w:val="00283DDE"/>
    <w:rsid w:val="002840FA"/>
    <w:rsid w:val="00285603"/>
    <w:rsid w:val="00286389"/>
    <w:rsid w:val="00291434"/>
    <w:rsid w:val="00292124"/>
    <w:rsid w:val="0029262E"/>
    <w:rsid w:val="00293CCB"/>
    <w:rsid w:val="00294CF3"/>
    <w:rsid w:val="00294D4F"/>
    <w:rsid w:val="002A02F3"/>
    <w:rsid w:val="002A1ED8"/>
    <w:rsid w:val="002A3E15"/>
    <w:rsid w:val="002A6B5D"/>
    <w:rsid w:val="002B1563"/>
    <w:rsid w:val="002B443B"/>
    <w:rsid w:val="002B6E7A"/>
    <w:rsid w:val="002B72E6"/>
    <w:rsid w:val="002B7BE8"/>
    <w:rsid w:val="002C01F7"/>
    <w:rsid w:val="002C1C35"/>
    <w:rsid w:val="002C4635"/>
    <w:rsid w:val="002C58F7"/>
    <w:rsid w:val="002C6DEA"/>
    <w:rsid w:val="002D36C5"/>
    <w:rsid w:val="002D40B2"/>
    <w:rsid w:val="002D6102"/>
    <w:rsid w:val="002D693F"/>
    <w:rsid w:val="002D749F"/>
    <w:rsid w:val="002D7EA9"/>
    <w:rsid w:val="002E0E7F"/>
    <w:rsid w:val="002E15AC"/>
    <w:rsid w:val="002E50AA"/>
    <w:rsid w:val="002E6920"/>
    <w:rsid w:val="002F1781"/>
    <w:rsid w:val="002F2D64"/>
    <w:rsid w:val="002F3359"/>
    <w:rsid w:val="002F33FE"/>
    <w:rsid w:val="002F4D58"/>
    <w:rsid w:val="002F56A5"/>
    <w:rsid w:val="002F5CA5"/>
    <w:rsid w:val="002F5DD0"/>
    <w:rsid w:val="003006A8"/>
    <w:rsid w:val="00302F6B"/>
    <w:rsid w:val="00304BFF"/>
    <w:rsid w:val="00305FB9"/>
    <w:rsid w:val="00306186"/>
    <w:rsid w:val="003062E8"/>
    <w:rsid w:val="00307894"/>
    <w:rsid w:val="0031083B"/>
    <w:rsid w:val="00311ED5"/>
    <w:rsid w:val="00313568"/>
    <w:rsid w:val="00313812"/>
    <w:rsid w:val="00314324"/>
    <w:rsid w:val="003143F7"/>
    <w:rsid w:val="0031499C"/>
    <w:rsid w:val="00320057"/>
    <w:rsid w:val="00320A02"/>
    <w:rsid w:val="003224CF"/>
    <w:rsid w:val="00325377"/>
    <w:rsid w:val="00325B8B"/>
    <w:rsid w:val="0032659D"/>
    <w:rsid w:val="003279A1"/>
    <w:rsid w:val="00327B46"/>
    <w:rsid w:val="00327FA2"/>
    <w:rsid w:val="00330553"/>
    <w:rsid w:val="003342C5"/>
    <w:rsid w:val="0033510A"/>
    <w:rsid w:val="00340D81"/>
    <w:rsid w:val="00342C76"/>
    <w:rsid w:val="00343BC0"/>
    <w:rsid w:val="003441CB"/>
    <w:rsid w:val="00345C70"/>
    <w:rsid w:val="0034654D"/>
    <w:rsid w:val="00347EEB"/>
    <w:rsid w:val="00350898"/>
    <w:rsid w:val="00350D6C"/>
    <w:rsid w:val="0035193F"/>
    <w:rsid w:val="00353868"/>
    <w:rsid w:val="00355114"/>
    <w:rsid w:val="0035539C"/>
    <w:rsid w:val="00362721"/>
    <w:rsid w:val="00363D2C"/>
    <w:rsid w:val="003640F5"/>
    <w:rsid w:val="00365DF7"/>
    <w:rsid w:val="00367E65"/>
    <w:rsid w:val="00370480"/>
    <w:rsid w:val="003719B1"/>
    <w:rsid w:val="00372E68"/>
    <w:rsid w:val="00373C92"/>
    <w:rsid w:val="0037584E"/>
    <w:rsid w:val="0037678C"/>
    <w:rsid w:val="0038075B"/>
    <w:rsid w:val="00380C89"/>
    <w:rsid w:val="0038149D"/>
    <w:rsid w:val="00381900"/>
    <w:rsid w:val="003851DA"/>
    <w:rsid w:val="00390316"/>
    <w:rsid w:val="0039059E"/>
    <w:rsid w:val="00391302"/>
    <w:rsid w:val="00391E3C"/>
    <w:rsid w:val="00392314"/>
    <w:rsid w:val="00392C90"/>
    <w:rsid w:val="00393AF2"/>
    <w:rsid w:val="00393D87"/>
    <w:rsid w:val="00396730"/>
    <w:rsid w:val="003A1472"/>
    <w:rsid w:val="003A1A87"/>
    <w:rsid w:val="003A3CD2"/>
    <w:rsid w:val="003A513A"/>
    <w:rsid w:val="003A7A8F"/>
    <w:rsid w:val="003A7F24"/>
    <w:rsid w:val="003B0CEE"/>
    <w:rsid w:val="003B31E8"/>
    <w:rsid w:val="003B3867"/>
    <w:rsid w:val="003B5718"/>
    <w:rsid w:val="003B7740"/>
    <w:rsid w:val="003B77B6"/>
    <w:rsid w:val="003C0C8A"/>
    <w:rsid w:val="003C28A3"/>
    <w:rsid w:val="003C3AB3"/>
    <w:rsid w:val="003C3C6A"/>
    <w:rsid w:val="003C5259"/>
    <w:rsid w:val="003C581E"/>
    <w:rsid w:val="003C6725"/>
    <w:rsid w:val="003C6E1D"/>
    <w:rsid w:val="003D0642"/>
    <w:rsid w:val="003D078A"/>
    <w:rsid w:val="003D47F5"/>
    <w:rsid w:val="003D5437"/>
    <w:rsid w:val="003D5E68"/>
    <w:rsid w:val="003E01ED"/>
    <w:rsid w:val="003E0E63"/>
    <w:rsid w:val="003E1B60"/>
    <w:rsid w:val="003E24F0"/>
    <w:rsid w:val="003E557D"/>
    <w:rsid w:val="003E5A49"/>
    <w:rsid w:val="003E5F33"/>
    <w:rsid w:val="003E7A14"/>
    <w:rsid w:val="003E7F6B"/>
    <w:rsid w:val="003F1B1B"/>
    <w:rsid w:val="003F25D8"/>
    <w:rsid w:val="003F270C"/>
    <w:rsid w:val="003F2B0D"/>
    <w:rsid w:val="003F3355"/>
    <w:rsid w:val="003F3B9B"/>
    <w:rsid w:val="003F63FC"/>
    <w:rsid w:val="003F698A"/>
    <w:rsid w:val="003F7374"/>
    <w:rsid w:val="004011E1"/>
    <w:rsid w:val="004044B1"/>
    <w:rsid w:val="00405347"/>
    <w:rsid w:val="00405D9B"/>
    <w:rsid w:val="00406847"/>
    <w:rsid w:val="00407148"/>
    <w:rsid w:val="0041146A"/>
    <w:rsid w:val="00411CCE"/>
    <w:rsid w:val="00412F8B"/>
    <w:rsid w:val="004151BC"/>
    <w:rsid w:val="00417327"/>
    <w:rsid w:val="004200A2"/>
    <w:rsid w:val="00420A93"/>
    <w:rsid w:val="004214CD"/>
    <w:rsid w:val="00422147"/>
    <w:rsid w:val="004229F7"/>
    <w:rsid w:val="0042345D"/>
    <w:rsid w:val="00423503"/>
    <w:rsid w:val="004251F3"/>
    <w:rsid w:val="00425D1F"/>
    <w:rsid w:val="004327D7"/>
    <w:rsid w:val="004339C7"/>
    <w:rsid w:val="0043738A"/>
    <w:rsid w:val="0043745C"/>
    <w:rsid w:val="00440EAE"/>
    <w:rsid w:val="00445F01"/>
    <w:rsid w:val="0044627B"/>
    <w:rsid w:val="00450EFA"/>
    <w:rsid w:val="00452AFA"/>
    <w:rsid w:val="0045363F"/>
    <w:rsid w:val="00453ACC"/>
    <w:rsid w:val="0046113C"/>
    <w:rsid w:val="00461A68"/>
    <w:rsid w:val="004645D0"/>
    <w:rsid w:val="00464B35"/>
    <w:rsid w:val="004662B9"/>
    <w:rsid w:val="00470CC0"/>
    <w:rsid w:val="00471D97"/>
    <w:rsid w:val="00474D0E"/>
    <w:rsid w:val="004752BF"/>
    <w:rsid w:val="00477AB5"/>
    <w:rsid w:val="00480F44"/>
    <w:rsid w:val="0048184B"/>
    <w:rsid w:val="00483763"/>
    <w:rsid w:val="00484AD1"/>
    <w:rsid w:val="00484F49"/>
    <w:rsid w:val="0048671B"/>
    <w:rsid w:val="00487753"/>
    <w:rsid w:val="00487C54"/>
    <w:rsid w:val="00493B1B"/>
    <w:rsid w:val="00494CFD"/>
    <w:rsid w:val="0049643E"/>
    <w:rsid w:val="004974B6"/>
    <w:rsid w:val="00497E33"/>
    <w:rsid w:val="004A0748"/>
    <w:rsid w:val="004A2B73"/>
    <w:rsid w:val="004A3DDC"/>
    <w:rsid w:val="004A525A"/>
    <w:rsid w:val="004A7964"/>
    <w:rsid w:val="004A7B87"/>
    <w:rsid w:val="004A7E43"/>
    <w:rsid w:val="004B02DC"/>
    <w:rsid w:val="004B189C"/>
    <w:rsid w:val="004B43EA"/>
    <w:rsid w:val="004B5396"/>
    <w:rsid w:val="004B5EE1"/>
    <w:rsid w:val="004B7DD3"/>
    <w:rsid w:val="004C0C4C"/>
    <w:rsid w:val="004C1134"/>
    <w:rsid w:val="004C189B"/>
    <w:rsid w:val="004C2D02"/>
    <w:rsid w:val="004C3D6B"/>
    <w:rsid w:val="004C4298"/>
    <w:rsid w:val="004C461F"/>
    <w:rsid w:val="004C4AD1"/>
    <w:rsid w:val="004C54BD"/>
    <w:rsid w:val="004C562E"/>
    <w:rsid w:val="004C5D22"/>
    <w:rsid w:val="004C66DA"/>
    <w:rsid w:val="004C67E5"/>
    <w:rsid w:val="004C69DA"/>
    <w:rsid w:val="004C7980"/>
    <w:rsid w:val="004D0948"/>
    <w:rsid w:val="004D1178"/>
    <w:rsid w:val="004D1843"/>
    <w:rsid w:val="004D2F46"/>
    <w:rsid w:val="004D4A3C"/>
    <w:rsid w:val="004D55FB"/>
    <w:rsid w:val="004D6877"/>
    <w:rsid w:val="004E509C"/>
    <w:rsid w:val="004E5E4F"/>
    <w:rsid w:val="004F0885"/>
    <w:rsid w:val="004F0E42"/>
    <w:rsid w:val="004F2BD7"/>
    <w:rsid w:val="004F3896"/>
    <w:rsid w:val="004F4D12"/>
    <w:rsid w:val="00501DE0"/>
    <w:rsid w:val="00502104"/>
    <w:rsid w:val="00503A2E"/>
    <w:rsid w:val="00504E9D"/>
    <w:rsid w:val="0050597D"/>
    <w:rsid w:val="0050729C"/>
    <w:rsid w:val="00511308"/>
    <w:rsid w:val="005145AC"/>
    <w:rsid w:val="0051725D"/>
    <w:rsid w:val="00523D9F"/>
    <w:rsid w:val="0052430C"/>
    <w:rsid w:val="00524769"/>
    <w:rsid w:val="005261A8"/>
    <w:rsid w:val="00526C6D"/>
    <w:rsid w:val="00530CDE"/>
    <w:rsid w:val="00531BED"/>
    <w:rsid w:val="0053442F"/>
    <w:rsid w:val="005379AD"/>
    <w:rsid w:val="005438A9"/>
    <w:rsid w:val="00543C2F"/>
    <w:rsid w:val="00544A3B"/>
    <w:rsid w:val="0054579B"/>
    <w:rsid w:val="005517C8"/>
    <w:rsid w:val="005517CA"/>
    <w:rsid w:val="00551849"/>
    <w:rsid w:val="00556AFB"/>
    <w:rsid w:val="00556D34"/>
    <w:rsid w:val="005570B5"/>
    <w:rsid w:val="00557323"/>
    <w:rsid w:val="00560F37"/>
    <w:rsid w:val="00561A41"/>
    <w:rsid w:val="005629E1"/>
    <w:rsid w:val="00563A92"/>
    <w:rsid w:val="00566978"/>
    <w:rsid w:val="005718BC"/>
    <w:rsid w:val="00572576"/>
    <w:rsid w:val="00572DAE"/>
    <w:rsid w:val="00573096"/>
    <w:rsid w:val="00575AD5"/>
    <w:rsid w:val="0057640A"/>
    <w:rsid w:val="00577B38"/>
    <w:rsid w:val="00581797"/>
    <w:rsid w:val="00582ACB"/>
    <w:rsid w:val="00582CEC"/>
    <w:rsid w:val="005901F2"/>
    <w:rsid w:val="005928ED"/>
    <w:rsid w:val="00592A63"/>
    <w:rsid w:val="0059563C"/>
    <w:rsid w:val="00596426"/>
    <w:rsid w:val="00596974"/>
    <w:rsid w:val="00597D52"/>
    <w:rsid w:val="005A0594"/>
    <w:rsid w:val="005A5021"/>
    <w:rsid w:val="005A627E"/>
    <w:rsid w:val="005B290B"/>
    <w:rsid w:val="005B6DC0"/>
    <w:rsid w:val="005C05FB"/>
    <w:rsid w:val="005C15FB"/>
    <w:rsid w:val="005C1902"/>
    <w:rsid w:val="005C24DD"/>
    <w:rsid w:val="005C524B"/>
    <w:rsid w:val="005C6F5F"/>
    <w:rsid w:val="005C7C06"/>
    <w:rsid w:val="005D2BC6"/>
    <w:rsid w:val="005D2E73"/>
    <w:rsid w:val="005D4188"/>
    <w:rsid w:val="005D48B3"/>
    <w:rsid w:val="005D6D93"/>
    <w:rsid w:val="005D7F8D"/>
    <w:rsid w:val="005E10E0"/>
    <w:rsid w:val="005E364E"/>
    <w:rsid w:val="005E4272"/>
    <w:rsid w:val="005E4403"/>
    <w:rsid w:val="005F1326"/>
    <w:rsid w:val="00601E24"/>
    <w:rsid w:val="006048CB"/>
    <w:rsid w:val="0061180E"/>
    <w:rsid w:val="00620699"/>
    <w:rsid w:val="006212C1"/>
    <w:rsid w:val="00621B4B"/>
    <w:rsid w:val="00622575"/>
    <w:rsid w:val="006232A6"/>
    <w:rsid w:val="00625DAF"/>
    <w:rsid w:val="00627280"/>
    <w:rsid w:val="00633980"/>
    <w:rsid w:val="00634778"/>
    <w:rsid w:val="0063544E"/>
    <w:rsid w:val="00636605"/>
    <w:rsid w:val="006377BB"/>
    <w:rsid w:val="006413ED"/>
    <w:rsid w:val="00643B64"/>
    <w:rsid w:val="006443C6"/>
    <w:rsid w:val="00644994"/>
    <w:rsid w:val="00646EC4"/>
    <w:rsid w:val="00647E7F"/>
    <w:rsid w:val="006507E6"/>
    <w:rsid w:val="00650A8D"/>
    <w:rsid w:val="00652986"/>
    <w:rsid w:val="00656DB9"/>
    <w:rsid w:val="00657101"/>
    <w:rsid w:val="00657E87"/>
    <w:rsid w:val="00660C3D"/>
    <w:rsid w:val="006625A2"/>
    <w:rsid w:val="00663F8E"/>
    <w:rsid w:val="0066401B"/>
    <w:rsid w:val="00666070"/>
    <w:rsid w:val="0067084A"/>
    <w:rsid w:val="006708D2"/>
    <w:rsid w:val="00670FE6"/>
    <w:rsid w:val="00671C0C"/>
    <w:rsid w:val="00676380"/>
    <w:rsid w:val="006779BD"/>
    <w:rsid w:val="00680871"/>
    <w:rsid w:val="00682C2C"/>
    <w:rsid w:val="006870D6"/>
    <w:rsid w:val="00690CB9"/>
    <w:rsid w:val="00692192"/>
    <w:rsid w:val="00692A36"/>
    <w:rsid w:val="0069356E"/>
    <w:rsid w:val="00695257"/>
    <w:rsid w:val="00696070"/>
    <w:rsid w:val="006A252F"/>
    <w:rsid w:val="006A28D5"/>
    <w:rsid w:val="006A5A79"/>
    <w:rsid w:val="006A6BF8"/>
    <w:rsid w:val="006B0978"/>
    <w:rsid w:val="006B42B0"/>
    <w:rsid w:val="006B4B85"/>
    <w:rsid w:val="006B4F0D"/>
    <w:rsid w:val="006B53F3"/>
    <w:rsid w:val="006B76D6"/>
    <w:rsid w:val="006C132D"/>
    <w:rsid w:val="006C1936"/>
    <w:rsid w:val="006C1999"/>
    <w:rsid w:val="006C2176"/>
    <w:rsid w:val="006D066A"/>
    <w:rsid w:val="006D41C2"/>
    <w:rsid w:val="006D4C43"/>
    <w:rsid w:val="006D5246"/>
    <w:rsid w:val="006D7497"/>
    <w:rsid w:val="006E04A8"/>
    <w:rsid w:val="006E1A2B"/>
    <w:rsid w:val="006E26A3"/>
    <w:rsid w:val="006E2A03"/>
    <w:rsid w:val="006E33BD"/>
    <w:rsid w:val="006E50EC"/>
    <w:rsid w:val="006E6AA9"/>
    <w:rsid w:val="006F3EC8"/>
    <w:rsid w:val="006F4E6D"/>
    <w:rsid w:val="006F5E7D"/>
    <w:rsid w:val="006F6C97"/>
    <w:rsid w:val="006F7A9B"/>
    <w:rsid w:val="00701484"/>
    <w:rsid w:val="00701C5C"/>
    <w:rsid w:val="00702743"/>
    <w:rsid w:val="00703102"/>
    <w:rsid w:val="00703843"/>
    <w:rsid w:val="00703A2A"/>
    <w:rsid w:val="00703E87"/>
    <w:rsid w:val="00704170"/>
    <w:rsid w:val="00704644"/>
    <w:rsid w:val="00710873"/>
    <w:rsid w:val="007118FD"/>
    <w:rsid w:val="00714001"/>
    <w:rsid w:val="007158F4"/>
    <w:rsid w:val="007160E7"/>
    <w:rsid w:val="00716DF2"/>
    <w:rsid w:val="00717507"/>
    <w:rsid w:val="00717787"/>
    <w:rsid w:val="007214DF"/>
    <w:rsid w:val="00724FB2"/>
    <w:rsid w:val="007259C4"/>
    <w:rsid w:val="00726EFA"/>
    <w:rsid w:val="0072781A"/>
    <w:rsid w:val="00727C4F"/>
    <w:rsid w:val="00731891"/>
    <w:rsid w:val="00731A73"/>
    <w:rsid w:val="00734223"/>
    <w:rsid w:val="007344D4"/>
    <w:rsid w:val="00734792"/>
    <w:rsid w:val="00735871"/>
    <w:rsid w:val="007374CB"/>
    <w:rsid w:val="007427FC"/>
    <w:rsid w:val="00745BD4"/>
    <w:rsid w:val="007500A2"/>
    <w:rsid w:val="00751A0B"/>
    <w:rsid w:val="00753C67"/>
    <w:rsid w:val="00756E7F"/>
    <w:rsid w:val="007579A8"/>
    <w:rsid w:val="007607AD"/>
    <w:rsid w:val="00761299"/>
    <w:rsid w:val="00761B1E"/>
    <w:rsid w:val="00764CA7"/>
    <w:rsid w:val="00765841"/>
    <w:rsid w:val="007667A2"/>
    <w:rsid w:val="00766C69"/>
    <w:rsid w:val="00772272"/>
    <w:rsid w:val="007730BD"/>
    <w:rsid w:val="0077429C"/>
    <w:rsid w:val="00774AD3"/>
    <w:rsid w:val="00774C70"/>
    <w:rsid w:val="00777A58"/>
    <w:rsid w:val="007804E6"/>
    <w:rsid w:val="0078073E"/>
    <w:rsid w:val="007811E2"/>
    <w:rsid w:val="00781739"/>
    <w:rsid w:val="00781ADD"/>
    <w:rsid w:val="007868AD"/>
    <w:rsid w:val="00790457"/>
    <w:rsid w:val="00792863"/>
    <w:rsid w:val="00796081"/>
    <w:rsid w:val="00796369"/>
    <w:rsid w:val="00797F28"/>
    <w:rsid w:val="007A0071"/>
    <w:rsid w:val="007A13D0"/>
    <w:rsid w:val="007A2C63"/>
    <w:rsid w:val="007A5A14"/>
    <w:rsid w:val="007B2169"/>
    <w:rsid w:val="007B2211"/>
    <w:rsid w:val="007B26B8"/>
    <w:rsid w:val="007B3324"/>
    <w:rsid w:val="007B469D"/>
    <w:rsid w:val="007B5464"/>
    <w:rsid w:val="007B5774"/>
    <w:rsid w:val="007C314F"/>
    <w:rsid w:val="007C7200"/>
    <w:rsid w:val="007D0098"/>
    <w:rsid w:val="007D0A68"/>
    <w:rsid w:val="007D0BBD"/>
    <w:rsid w:val="007D2F65"/>
    <w:rsid w:val="007D4705"/>
    <w:rsid w:val="007D4FFE"/>
    <w:rsid w:val="007D51A9"/>
    <w:rsid w:val="007D5DED"/>
    <w:rsid w:val="007D61DA"/>
    <w:rsid w:val="007D6A8A"/>
    <w:rsid w:val="007E6F2F"/>
    <w:rsid w:val="007F116B"/>
    <w:rsid w:val="007F2EA1"/>
    <w:rsid w:val="007F446F"/>
    <w:rsid w:val="007F4C36"/>
    <w:rsid w:val="007F76A5"/>
    <w:rsid w:val="008023FC"/>
    <w:rsid w:val="00802BC6"/>
    <w:rsid w:val="008031F3"/>
    <w:rsid w:val="0080331F"/>
    <w:rsid w:val="00803F95"/>
    <w:rsid w:val="0080689B"/>
    <w:rsid w:val="00807FA3"/>
    <w:rsid w:val="0081032B"/>
    <w:rsid w:val="008117B8"/>
    <w:rsid w:val="00811E01"/>
    <w:rsid w:val="00814A16"/>
    <w:rsid w:val="00816147"/>
    <w:rsid w:val="0081644D"/>
    <w:rsid w:val="0081766F"/>
    <w:rsid w:val="00821690"/>
    <w:rsid w:val="00821D25"/>
    <w:rsid w:val="008232AE"/>
    <w:rsid w:val="008252D9"/>
    <w:rsid w:val="00825B91"/>
    <w:rsid w:val="00826359"/>
    <w:rsid w:val="00830CC6"/>
    <w:rsid w:val="0083300E"/>
    <w:rsid w:val="00833253"/>
    <w:rsid w:val="008333A6"/>
    <w:rsid w:val="00833D82"/>
    <w:rsid w:val="00833E8F"/>
    <w:rsid w:val="00836FDF"/>
    <w:rsid w:val="0083748F"/>
    <w:rsid w:val="008376CA"/>
    <w:rsid w:val="00840AFA"/>
    <w:rsid w:val="00840B11"/>
    <w:rsid w:val="00841549"/>
    <w:rsid w:val="00845442"/>
    <w:rsid w:val="00845E40"/>
    <w:rsid w:val="00846E2B"/>
    <w:rsid w:val="008503D0"/>
    <w:rsid w:val="00851213"/>
    <w:rsid w:val="00855C4C"/>
    <w:rsid w:val="008560BF"/>
    <w:rsid w:val="00857490"/>
    <w:rsid w:val="0086115A"/>
    <w:rsid w:val="008658A5"/>
    <w:rsid w:val="0087030B"/>
    <w:rsid w:val="00872F03"/>
    <w:rsid w:val="00875650"/>
    <w:rsid w:val="00877781"/>
    <w:rsid w:val="00880FAE"/>
    <w:rsid w:val="00883044"/>
    <w:rsid w:val="00884594"/>
    <w:rsid w:val="008866FB"/>
    <w:rsid w:val="00887D58"/>
    <w:rsid w:val="00893D26"/>
    <w:rsid w:val="00894E1C"/>
    <w:rsid w:val="00896C5D"/>
    <w:rsid w:val="00896CEB"/>
    <w:rsid w:val="008A3043"/>
    <w:rsid w:val="008A4123"/>
    <w:rsid w:val="008A46F7"/>
    <w:rsid w:val="008A5447"/>
    <w:rsid w:val="008A6A65"/>
    <w:rsid w:val="008A6DD1"/>
    <w:rsid w:val="008A7C7D"/>
    <w:rsid w:val="008B03E8"/>
    <w:rsid w:val="008B59CE"/>
    <w:rsid w:val="008C1215"/>
    <w:rsid w:val="008C2B81"/>
    <w:rsid w:val="008C37D8"/>
    <w:rsid w:val="008C43EB"/>
    <w:rsid w:val="008D0A8E"/>
    <w:rsid w:val="008D14F4"/>
    <w:rsid w:val="008D1BCD"/>
    <w:rsid w:val="008D2CB0"/>
    <w:rsid w:val="008D3D08"/>
    <w:rsid w:val="008D4510"/>
    <w:rsid w:val="008D4586"/>
    <w:rsid w:val="008D589B"/>
    <w:rsid w:val="008E0137"/>
    <w:rsid w:val="008E0EFE"/>
    <w:rsid w:val="008E3D40"/>
    <w:rsid w:val="008F6815"/>
    <w:rsid w:val="008F747A"/>
    <w:rsid w:val="00903DD8"/>
    <w:rsid w:val="009047A2"/>
    <w:rsid w:val="00907697"/>
    <w:rsid w:val="00907F76"/>
    <w:rsid w:val="00915235"/>
    <w:rsid w:val="009159F0"/>
    <w:rsid w:val="00915AD3"/>
    <w:rsid w:val="00920B9E"/>
    <w:rsid w:val="0092433F"/>
    <w:rsid w:val="00925712"/>
    <w:rsid w:val="00925A66"/>
    <w:rsid w:val="00927318"/>
    <w:rsid w:val="009325FF"/>
    <w:rsid w:val="00936BE9"/>
    <w:rsid w:val="009371F4"/>
    <w:rsid w:val="00937BAB"/>
    <w:rsid w:val="009428F5"/>
    <w:rsid w:val="009443FB"/>
    <w:rsid w:val="009459CB"/>
    <w:rsid w:val="00947394"/>
    <w:rsid w:val="00947B7C"/>
    <w:rsid w:val="00952257"/>
    <w:rsid w:val="00953044"/>
    <w:rsid w:val="00953669"/>
    <w:rsid w:val="009546F3"/>
    <w:rsid w:val="00954B9A"/>
    <w:rsid w:val="00956FAB"/>
    <w:rsid w:val="0095742D"/>
    <w:rsid w:val="0095790F"/>
    <w:rsid w:val="00962B70"/>
    <w:rsid w:val="0096336D"/>
    <w:rsid w:val="00963383"/>
    <w:rsid w:val="00963A7F"/>
    <w:rsid w:val="00965570"/>
    <w:rsid w:val="00967701"/>
    <w:rsid w:val="0096790A"/>
    <w:rsid w:val="00971CDB"/>
    <w:rsid w:val="009734D8"/>
    <w:rsid w:val="00974137"/>
    <w:rsid w:val="0097499A"/>
    <w:rsid w:val="00976B90"/>
    <w:rsid w:val="009812FF"/>
    <w:rsid w:val="00981C9A"/>
    <w:rsid w:val="009841F3"/>
    <w:rsid w:val="009845EE"/>
    <w:rsid w:val="009861DE"/>
    <w:rsid w:val="00986EF6"/>
    <w:rsid w:val="00986F44"/>
    <w:rsid w:val="00993408"/>
    <w:rsid w:val="00993CB8"/>
    <w:rsid w:val="009967DD"/>
    <w:rsid w:val="009A0973"/>
    <w:rsid w:val="009A162D"/>
    <w:rsid w:val="009A16CC"/>
    <w:rsid w:val="009A2DA7"/>
    <w:rsid w:val="009A54A4"/>
    <w:rsid w:val="009B0693"/>
    <w:rsid w:val="009B0D8D"/>
    <w:rsid w:val="009B2E4C"/>
    <w:rsid w:val="009B4C2A"/>
    <w:rsid w:val="009B5870"/>
    <w:rsid w:val="009B5976"/>
    <w:rsid w:val="009B5BD5"/>
    <w:rsid w:val="009B6037"/>
    <w:rsid w:val="009B7017"/>
    <w:rsid w:val="009C1378"/>
    <w:rsid w:val="009C40F7"/>
    <w:rsid w:val="009D029B"/>
    <w:rsid w:val="009D13D3"/>
    <w:rsid w:val="009D1818"/>
    <w:rsid w:val="009D1FC3"/>
    <w:rsid w:val="009D2B30"/>
    <w:rsid w:val="009D4892"/>
    <w:rsid w:val="009D611C"/>
    <w:rsid w:val="009E33A4"/>
    <w:rsid w:val="009F0613"/>
    <w:rsid w:val="009F1042"/>
    <w:rsid w:val="009F12F3"/>
    <w:rsid w:val="009F2158"/>
    <w:rsid w:val="009F3FFB"/>
    <w:rsid w:val="00A0009E"/>
    <w:rsid w:val="00A00582"/>
    <w:rsid w:val="00A00BFA"/>
    <w:rsid w:val="00A00C88"/>
    <w:rsid w:val="00A01ABD"/>
    <w:rsid w:val="00A031ED"/>
    <w:rsid w:val="00A03DB8"/>
    <w:rsid w:val="00A03DD4"/>
    <w:rsid w:val="00A0539A"/>
    <w:rsid w:val="00A0615F"/>
    <w:rsid w:val="00A0697A"/>
    <w:rsid w:val="00A07D32"/>
    <w:rsid w:val="00A10500"/>
    <w:rsid w:val="00A10C1B"/>
    <w:rsid w:val="00A11E88"/>
    <w:rsid w:val="00A1390F"/>
    <w:rsid w:val="00A14383"/>
    <w:rsid w:val="00A15A4E"/>
    <w:rsid w:val="00A160C4"/>
    <w:rsid w:val="00A16A01"/>
    <w:rsid w:val="00A17D3E"/>
    <w:rsid w:val="00A17F30"/>
    <w:rsid w:val="00A21F67"/>
    <w:rsid w:val="00A25EFC"/>
    <w:rsid w:val="00A263F0"/>
    <w:rsid w:val="00A276A0"/>
    <w:rsid w:val="00A27CF0"/>
    <w:rsid w:val="00A30225"/>
    <w:rsid w:val="00A31312"/>
    <w:rsid w:val="00A31F3A"/>
    <w:rsid w:val="00A321C7"/>
    <w:rsid w:val="00A3683D"/>
    <w:rsid w:val="00A37871"/>
    <w:rsid w:val="00A41A73"/>
    <w:rsid w:val="00A46CC8"/>
    <w:rsid w:val="00A47D7A"/>
    <w:rsid w:val="00A50574"/>
    <w:rsid w:val="00A50E8E"/>
    <w:rsid w:val="00A5107A"/>
    <w:rsid w:val="00A55CBC"/>
    <w:rsid w:val="00A560D0"/>
    <w:rsid w:val="00A6204B"/>
    <w:rsid w:val="00A63B7A"/>
    <w:rsid w:val="00A63EB2"/>
    <w:rsid w:val="00A6401D"/>
    <w:rsid w:val="00A65059"/>
    <w:rsid w:val="00A66EFC"/>
    <w:rsid w:val="00A67C43"/>
    <w:rsid w:val="00A7039E"/>
    <w:rsid w:val="00A804E5"/>
    <w:rsid w:val="00A80974"/>
    <w:rsid w:val="00A81AC7"/>
    <w:rsid w:val="00A81C89"/>
    <w:rsid w:val="00A83B71"/>
    <w:rsid w:val="00A8488F"/>
    <w:rsid w:val="00A917C8"/>
    <w:rsid w:val="00A93919"/>
    <w:rsid w:val="00A94C90"/>
    <w:rsid w:val="00A957D3"/>
    <w:rsid w:val="00A96FFC"/>
    <w:rsid w:val="00A975ED"/>
    <w:rsid w:val="00AA0E1B"/>
    <w:rsid w:val="00AA2394"/>
    <w:rsid w:val="00AA3722"/>
    <w:rsid w:val="00AA3FEB"/>
    <w:rsid w:val="00AA4658"/>
    <w:rsid w:val="00AA5777"/>
    <w:rsid w:val="00AA6F44"/>
    <w:rsid w:val="00AA7FCF"/>
    <w:rsid w:val="00AB0F5E"/>
    <w:rsid w:val="00AB1FFC"/>
    <w:rsid w:val="00AB32F0"/>
    <w:rsid w:val="00AB5CCC"/>
    <w:rsid w:val="00AB5D51"/>
    <w:rsid w:val="00AB5DE3"/>
    <w:rsid w:val="00AB748E"/>
    <w:rsid w:val="00AC19E4"/>
    <w:rsid w:val="00AC2370"/>
    <w:rsid w:val="00AC6BBD"/>
    <w:rsid w:val="00AC6D1A"/>
    <w:rsid w:val="00AC6EE2"/>
    <w:rsid w:val="00AD21DE"/>
    <w:rsid w:val="00AD391D"/>
    <w:rsid w:val="00AD3E75"/>
    <w:rsid w:val="00AD3F24"/>
    <w:rsid w:val="00AD67A1"/>
    <w:rsid w:val="00AD6A57"/>
    <w:rsid w:val="00AE15A7"/>
    <w:rsid w:val="00AE2893"/>
    <w:rsid w:val="00AE3EDD"/>
    <w:rsid w:val="00AE3F3D"/>
    <w:rsid w:val="00AE53D3"/>
    <w:rsid w:val="00AE5509"/>
    <w:rsid w:val="00AE5D0D"/>
    <w:rsid w:val="00AE768F"/>
    <w:rsid w:val="00AF0263"/>
    <w:rsid w:val="00AF0FBB"/>
    <w:rsid w:val="00AF1117"/>
    <w:rsid w:val="00AF243E"/>
    <w:rsid w:val="00AF2745"/>
    <w:rsid w:val="00AF372D"/>
    <w:rsid w:val="00AF3E01"/>
    <w:rsid w:val="00AF6228"/>
    <w:rsid w:val="00AF6951"/>
    <w:rsid w:val="00AF6AC0"/>
    <w:rsid w:val="00B00209"/>
    <w:rsid w:val="00B02CBA"/>
    <w:rsid w:val="00B0331E"/>
    <w:rsid w:val="00B0394E"/>
    <w:rsid w:val="00B04C1A"/>
    <w:rsid w:val="00B04C2D"/>
    <w:rsid w:val="00B06A63"/>
    <w:rsid w:val="00B076CF"/>
    <w:rsid w:val="00B077CD"/>
    <w:rsid w:val="00B10392"/>
    <w:rsid w:val="00B1190C"/>
    <w:rsid w:val="00B12F2B"/>
    <w:rsid w:val="00B1588C"/>
    <w:rsid w:val="00B2206D"/>
    <w:rsid w:val="00B220F8"/>
    <w:rsid w:val="00B22415"/>
    <w:rsid w:val="00B23377"/>
    <w:rsid w:val="00B23F33"/>
    <w:rsid w:val="00B26348"/>
    <w:rsid w:val="00B27B3D"/>
    <w:rsid w:val="00B27DFF"/>
    <w:rsid w:val="00B32387"/>
    <w:rsid w:val="00B3359A"/>
    <w:rsid w:val="00B3707C"/>
    <w:rsid w:val="00B51346"/>
    <w:rsid w:val="00B515BA"/>
    <w:rsid w:val="00B51EC2"/>
    <w:rsid w:val="00B5285D"/>
    <w:rsid w:val="00B53ECC"/>
    <w:rsid w:val="00B54766"/>
    <w:rsid w:val="00B56A1D"/>
    <w:rsid w:val="00B5727E"/>
    <w:rsid w:val="00B579D8"/>
    <w:rsid w:val="00B60117"/>
    <w:rsid w:val="00B630C6"/>
    <w:rsid w:val="00B63846"/>
    <w:rsid w:val="00B638A4"/>
    <w:rsid w:val="00B6633D"/>
    <w:rsid w:val="00B679C9"/>
    <w:rsid w:val="00B70E8D"/>
    <w:rsid w:val="00B71EB6"/>
    <w:rsid w:val="00B72303"/>
    <w:rsid w:val="00B74BBB"/>
    <w:rsid w:val="00B759C1"/>
    <w:rsid w:val="00B77597"/>
    <w:rsid w:val="00B779C5"/>
    <w:rsid w:val="00B8431F"/>
    <w:rsid w:val="00B850CF"/>
    <w:rsid w:val="00B85353"/>
    <w:rsid w:val="00B85F20"/>
    <w:rsid w:val="00B870AD"/>
    <w:rsid w:val="00B87388"/>
    <w:rsid w:val="00B87C7D"/>
    <w:rsid w:val="00B90112"/>
    <w:rsid w:val="00B929E5"/>
    <w:rsid w:val="00B94517"/>
    <w:rsid w:val="00B94ADC"/>
    <w:rsid w:val="00BA34C1"/>
    <w:rsid w:val="00BA3716"/>
    <w:rsid w:val="00BA39F1"/>
    <w:rsid w:val="00BA3AD3"/>
    <w:rsid w:val="00BA4C49"/>
    <w:rsid w:val="00BA5D2F"/>
    <w:rsid w:val="00BA6626"/>
    <w:rsid w:val="00BA67EF"/>
    <w:rsid w:val="00BA68F9"/>
    <w:rsid w:val="00BA6C0D"/>
    <w:rsid w:val="00BA725A"/>
    <w:rsid w:val="00BB0227"/>
    <w:rsid w:val="00BB16AE"/>
    <w:rsid w:val="00BB1D9D"/>
    <w:rsid w:val="00BB2ECE"/>
    <w:rsid w:val="00BB5797"/>
    <w:rsid w:val="00BB7272"/>
    <w:rsid w:val="00BC3623"/>
    <w:rsid w:val="00BC6554"/>
    <w:rsid w:val="00BC658B"/>
    <w:rsid w:val="00BC6AA8"/>
    <w:rsid w:val="00BD13A2"/>
    <w:rsid w:val="00BD2934"/>
    <w:rsid w:val="00BD310E"/>
    <w:rsid w:val="00BD342E"/>
    <w:rsid w:val="00BE1DE9"/>
    <w:rsid w:val="00BE3002"/>
    <w:rsid w:val="00BE3CB2"/>
    <w:rsid w:val="00BE4850"/>
    <w:rsid w:val="00BE4D78"/>
    <w:rsid w:val="00BE5765"/>
    <w:rsid w:val="00BF373D"/>
    <w:rsid w:val="00BF4F82"/>
    <w:rsid w:val="00BF5752"/>
    <w:rsid w:val="00BF5EBB"/>
    <w:rsid w:val="00BF7182"/>
    <w:rsid w:val="00C045C5"/>
    <w:rsid w:val="00C0567A"/>
    <w:rsid w:val="00C05BD6"/>
    <w:rsid w:val="00C07612"/>
    <w:rsid w:val="00C106C2"/>
    <w:rsid w:val="00C10928"/>
    <w:rsid w:val="00C10A5E"/>
    <w:rsid w:val="00C125D1"/>
    <w:rsid w:val="00C14546"/>
    <w:rsid w:val="00C14696"/>
    <w:rsid w:val="00C15023"/>
    <w:rsid w:val="00C166A7"/>
    <w:rsid w:val="00C16B35"/>
    <w:rsid w:val="00C16B3D"/>
    <w:rsid w:val="00C17A29"/>
    <w:rsid w:val="00C17E32"/>
    <w:rsid w:val="00C211AD"/>
    <w:rsid w:val="00C2270D"/>
    <w:rsid w:val="00C24C89"/>
    <w:rsid w:val="00C25710"/>
    <w:rsid w:val="00C25BFB"/>
    <w:rsid w:val="00C27878"/>
    <w:rsid w:val="00C27A53"/>
    <w:rsid w:val="00C3475A"/>
    <w:rsid w:val="00C3639B"/>
    <w:rsid w:val="00C368A8"/>
    <w:rsid w:val="00C37F69"/>
    <w:rsid w:val="00C41AFD"/>
    <w:rsid w:val="00C43A4B"/>
    <w:rsid w:val="00C45470"/>
    <w:rsid w:val="00C5032B"/>
    <w:rsid w:val="00C50DD9"/>
    <w:rsid w:val="00C51B30"/>
    <w:rsid w:val="00C52337"/>
    <w:rsid w:val="00C53DF3"/>
    <w:rsid w:val="00C54620"/>
    <w:rsid w:val="00C54C7A"/>
    <w:rsid w:val="00C60D9D"/>
    <w:rsid w:val="00C6137C"/>
    <w:rsid w:val="00C61739"/>
    <w:rsid w:val="00C6207F"/>
    <w:rsid w:val="00C62A31"/>
    <w:rsid w:val="00C62D53"/>
    <w:rsid w:val="00C63C53"/>
    <w:rsid w:val="00C67320"/>
    <w:rsid w:val="00C67CBE"/>
    <w:rsid w:val="00C706C2"/>
    <w:rsid w:val="00C73BAC"/>
    <w:rsid w:val="00C76727"/>
    <w:rsid w:val="00C77AA4"/>
    <w:rsid w:val="00C80E5A"/>
    <w:rsid w:val="00C81315"/>
    <w:rsid w:val="00C91198"/>
    <w:rsid w:val="00C963A1"/>
    <w:rsid w:val="00C970E4"/>
    <w:rsid w:val="00CA07F7"/>
    <w:rsid w:val="00CA1B1C"/>
    <w:rsid w:val="00CA29EA"/>
    <w:rsid w:val="00CA2E0F"/>
    <w:rsid w:val="00CA5D0E"/>
    <w:rsid w:val="00CA644F"/>
    <w:rsid w:val="00CA728B"/>
    <w:rsid w:val="00CA7869"/>
    <w:rsid w:val="00CB0228"/>
    <w:rsid w:val="00CB230F"/>
    <w:rsid w:val="00CB4271"/>
    <w:rsid w:val="00CB532C"/>
    <w:rsid w:val="00CB5514"/>
    <w:rsid w:val="00CB566C"/>
    <w:rsid w:val="00CB7195"/>
    <w:rsid w:val="00CB7B67"/>
    <w:rsid w:val="00CC11DF"/>
    <w:rsid w:val="00CC3769"/>
    <w:rsid w:val="00CC38AA"/>
    <w:rsid w:val="00CC4312"/>
    <w:rsid w:val="00CC6561"/>
    <w:rsid w:val="00CD0FB3"/>
    <w:rsid w:val="00CD2CF5"/>
    <w:rsid w:val="00CD2D07"/>
    <w:rsid w:val="00CD3D65"/>
    <w:rsid w:val="00CD4356"/>
    <w:rsid w:val="00CD5AFA"/>
    <w:rsid w:val="00CD720E"/>
    <w:rsid w:val="00CE00CD"/>
    <w:rsid w:val="00CE0E17"/>
    <w:rsid w:val="00CE122C"/>
    <w:rsid w:val="00CE3190"/>
    <w:rsid w:val="00CE32D5"/>
    <w:rsid w:val="00CE718F"/>
    <w:rsid w:val="00CF0720"/>
    <w:rsid w:val="00CF7676"/>
    <w:rsid w:val="00CF79DA"/>
    <w:rsid w:val="00D00D2A"/>
    <w:rsid w:val="00D01AB5"/>
    <w:rsid w:val="00D01F93"/>
    <w:rsid w:val="00D0212C"/>
    <w:rsid w:val="00D043E8"/>
    <w:rsid w:val="00D07C50"/>
    <w:rsid w:val="00D1012A"/>
    <w:rsid w:val="00D10626"/>
    <w:rsid w:val="00D10C51"/>
    <w:rsid w:val="00D14B75"/>
    <w:rsid w:val="00D14F2D"/>
    <w:rsid w:val="00D15300"/>
    <w:rsid w:val="00D15F65"/>
    <w:rsid w:val="00D16105"/>
    <w:rsid w:val="00D16C2D"/>
    <w:rsid w:val="00D172B8"/>
    <w:rsid w:val="00D17540"/>
    <w:rsid w:val="00D209EE"/>
    <w:rsid w:val="00D219A6"/>
    <w:rsid w:val="00D22BE7"/>
    <w:rsid w:val="00D26373"/>
    <w:rsid w:val="00D27940"/>
    <w:rsid w:val="00D27A58"/>
    <w:rsid w:val="00D31C28"/>
    <w:rsid w:val="00D32CFE"/>
    <w:rsid w:val="00D337F1"/>
    <w:rsid w:val="00D34374"/>
    <w:rsid w:val="00D37DE8"/>
    <w:rsid w:val="00D41DE1"/>
    <w:rsid w:val="00D46C42"/>
    <w:rsid w:val="00D47920"/>
    <w:rsid w:val="00D47B06"/>
    <w:rsid w:val="00D507F9"/>
    <w:rsid w:val="00D534FD"/>
    <w:rsid w:val="00D54276"/>
    <w:rsid w:val="00D5682B"/>
    <w:rsid w:val="00D64B54"/>
    <w:rsid w:val="00D722A6"/>
    <w:rsid w:val="00D72D08"/>
    <w:rsid w:val="00D7412A"/>
    <w:rsid w:val="00D745DD"/>
    <w:rsid w:val="00D76366"/>
    <w:rsid w:val="00D7785F"/>
    <w:rsid w:val="00D77C2A"/>
    <w:rsid w:val="00D80957"/>
    <w:rsid w:val="00D80A3C"/>
    <w:rsid w:val="00D81327"/>
    <w:rsid w:val="00D828D7"/>
    <w:rsid w:val="00D830DD"/>
    <w:rsid w:val="00D834C5"/>
    <w:rsid w:val="00D83626"/>
    <w:rsid w:val="00D8422A"/>
    <w:rsid w:val="00D85540"/>
    <w:rsid w:val="00D90CF5"/>
    <w:rsid w:val="00D92FBD"/>
    <w:rsid w:val="00D93904"/>
    <w:rsid w:val="00D94460"/>
    <w:rsid w:val="00D96F14"/>
    <w:rsid w:val="00DA10FB"/>
    <w:rsid w:val="00DA24B0"/>
    <w:rsid w:val="00DA2FA6"/>
    <w:rsid w:val="00DA44F2"/>
    <w:rsid w:val="00DA47FC"/>
    <w:rsid w:val="00DB1120"/>
    <w:rsid w:val="00DB21A6"/>
    <w:rsid w:val="00DB2D7B"/>
    <w:rsid w:val="00DB3D77"/>
    <w:rsid w:val="00DB4BAC"/>
    <w:rsid w:val="00DB54BD"/>
    <w:rsid w:val="00DB5CB2"/>
    <w:rsid w:val="00DB6107"/>
    <w:rsid w:val="00DB6424"/>
    <w:rsid w:val="00DB69B1"/>
    <w:rsid w:val="00DB71FD"/>
    <w:rsid w:val="00DC2069"/>
    <w:rsid w:val="00DC3B80"/>
    <w:rsid w:val="00DC3C0D"/>
    <w:rsid w:val="00DC5F92"/>
    <w:rsid w:val="00DC64EC"/>
    <w:rsid w:val="00DD06A0"/>
    <w:rsid w:val="00DD1B24"/>
    <w:rsid w:val="00DD25FE"/>
    <w:rsid w:val="00DD2F67"/>
    <w:rsid w:val="00DD2FB9"/>
    <w:rsid w:val="00DD33F9"/>
    <w:rsid w:val="00DD36E1"/>
    <w:rsid w:val="00DD3C1C"/>
    <w:rsid w:val="00DD3EC4"/>
    <w:rsid w:val="00DD5461"/>
    <w:rsid w:val="00DD72B0"/>
    <w:rsid w:val="00DD7324"/>
    <w:rsid w:val="00DE0439"/>
    <w:rsid w:val="00DE1BAE"/>
    <w:rsid w:val="00DE2710"/>
    <w:rsid w:val="00DE2D4B"/>
    <w:rsid w:val="00DE4E75"/>
    <w:rsid w:val="00DE5202"/>
    <w:rsid w:val="00DE6968"/>
    <w:rsid w:val="00DF042B"/>
    <w:rsid w:val="00DF1941"/>
    <w:rsid w:val="00DF2357"/>
    <w:rsid w:val="00DF2DF8"/>
    <w:rsid w:val="00DF63AD"/>
    <w:rsid w:val="00DF710A"/>
    <w:rsid w:val="00E00B19"/>
    <w:rsid w:val="00E02331"/>
    <w:rsid w:val="00E042F6"/>
    <w:rsid w:val="00E0502A"/>
    <w:rsid w:val="00E06B75"/>
    <w:rsid w:val="00E06F85"/>
    <w:rsid w:val="00E07A8E"/>
    <w:rsid w:val="00E11BC7"/>
    <w:rsid w:val="00E120C6"/>
    <w:rsid w:val="00E123F9"/>
    <w:rsid w:val="00E130C7"/>
    <w:rsid w:val="00E132D6"/>
    <w:rsid w:val="00E16327"/>
    <w:rsid w:val="00E2090A"/>
    <w:rsid w:val="00E20C03"/>
    <w:rsid w:val="00E23059"/>
    <w:rsid w:val="00E2375D"/>
    <w:rsid w:val="00E24051"/>
    <w:rsid w:val="00E24151"/>
    <w:rsid w:val="00E25437"/>
    <w:rsid w:val="00E30AE5"/>
    <w:rsid w:val="00E35F75"/>
    <w:rsid w:val="00E361F9"/>
    <w:rsid w:val="00E40488"/>
    <w:rsid w:val="00E4147E"/>
    <w:rsid w:val="00E44716"/>
    <w:rsid w:val="00E45915"/>
    <w:rsid w:val="00E4677F"/>
    <w:rsid w:val="00E50914"/>
    <w:rsid w:val="00E530F0"/>
    <w:rsid w:val="00E5416E"/>
    <w:rsid w:val="00E56B8A"/>
    <w:rsid w:val="00E61DE9"/>
    <w:rsid w:val="00E6299C"/>
    <w:rsid w:val="00E6403A"/>
    <w:rsid w:val="00E64C05"/>
    <w:rsid w:val="00E64D2F"/>
    <w:rsid w:val="00E65B56"/>
    <w:rsid w:val="00E65DF3"/>
    <w:rsid w:val="00E66449"/>
    <w:rsid w:val="00E674B3"/>
    <w:rsid w:val="00E701F3"/>
    <w:rsid w:val="00E709FF"/>
    <w:rsid w:val="00E731EF"/>
    <w:rsid w:val="00E73762"/>
    <w:rsid w:val="00E7685C"/>
    <w:rsid w:val="00E77703"/>
    <w:rsid w:val="00E77EFD"/>
    <w:rsid w:val="00E8136D"/>
    <w:rsid w:val="00E821AF"/>
    <w:rsid w:val="00E84F9C"/>
    <w:rsid w:val="00E85D53"/>
    <w:rsid w:val="00E87D4C"/>
    <w:rsid w:val="00E91B7F"/>
    <w:rsid w:val="00E9282E"/>
    <w:rsid w:val="00E92D5D"/>
    <w:rsid w:val="00E92D69"/>
    <w:rsid w:val="00E94E14"/>
    <w:rsid w:val="00E95A7B"/>
    <w:rsid w:val="00E96247"/>
    <w:rsid w:val="00E96C46"/>
    <w:rsid w:val="00E96EB5"/>
    <w:rsid w:val="00EA018D"/>
    <w:rsid w:val="00EA0C90"/>
    <w:rsid w:val="00EA1772"/>
    <w:rsid w:val="00EA24E5"/>
    <w:rsid w:val="00EA323F"/>
    <w:rsid w:val="00EA3FD4"/>
    <w:rsid w:val="00EA68B8"/>
    <w:rsid w:val="00EA690B"/>
    <w:rsid w:val="00EB0661"/>
    <w:rsid w:val="00EB0A4F"/>
    <w:rsid w:val="00EB3219"/>
    <w:rsid w:val="00EB4B83"/>
    <w:rsid w:val="00EB7F23"/>
    <w:rsid w:val="00EC146F"/>
    <w:rsid w:val="00EC20F3"/>
    <w:rsid w:val="00EC285A"/>
    <w:rsid w:val="00EC33BD"/>
    <w:rsid w:val="00EC6B39"/>
    <w:rsid w:val="00EC7A77"/>
    <w:rsid w:val="00ED166C"/>
    <w:rsid w:val="00ED20EA"/>
    <w:rsid w:val="00ED2D2E"/>
    <w:rsid w:val="00ED3F40"/>
    <w:rsid w:val="00ED6446"/>
    <w:rsid w:val="00ED6824"/>
    <w:rsid w:val="00ED6CDF"/>
    <w:rsid w:val="00ED7A12"/>
    <w:rsid w:val="00EE1345"/>
    <w:rsid w:val="00EE2103"/>
    <w:rsid w:val="00EE4DF9"/>
    <w:rsid w:val="00EE754D"/>
    <w:rsid w:val="00EF0E07"/>
    <w:rsid w:val="00EF31A9"/>
    <w:rsid w:val="00EF71CB"/>
    <w:rsid w:val="00EF7980"/>
    <w:rsid w:val="00F01A85"/>
    <w:rsid w:val="00F01D8B"/>
    <w:rsid w:val="00F055AD"/>
    <w:rsid w:val="00F124B8"/>
    <w:rsid w:val="00F12D6E"/>
    <w:rsid w:val="00F136C1"/>
    <w:rsid w:val="00F14B91"/>
    <w:rsid w:val="00F16229"/>
    <w:rsid w:val="00F1782D"/>
    <w:rsid w:val="00F22A2A"/>
    <w:rsid w:val="00F27172"/>
    <w:rsid w:val="00F3026F"/>
    <w:rsid w:val="00F32AF6"/>
    <w:rsid w:val="00F34108"/>
    <w:rsid w:val="00F40B54"/>
    <w:rsid w:val="00F40CE5"/>
    <w:rsid w:val="00F41129"/>
    <w:rsid w:val="00F417AA"/>
    <w:rsid w:val="00F43573"/>
    <w:rsid w:val="00F44925"/>
    <w:rsid w:val="00F4694D"/>
    <w:rsid w:val="00F51C8A"/>
    <w:rsid w:val="00F525EA"/>
    <w:rsid w:val="00F53C3B"/>
    <w:rsid w:val="00F548B6"/>
    <w:rsid w:val="00F54EAF"/>
    <w:rsid w:val="00F6072A"/>
    <w:rsid w:val="00F61BD2"/>
    <w:rsid w:val="00F620DA"/>
    <w:rsid w:val="00F666CC"/>
    <w:rsid w:val="00F72745"/>
    <w:rsid w:val="00F731D4"/>
    <w:rsid w:val="00F73951"/>
    <w:rsid w:val="00F743E2"/>
    <w:rsid w:val="00F76AA3"/>
    <w:rsid w:val="00F77952"/>
    <w:rsid w:val="00F815F1"/>
    <w:rsid w:val="00F84AB9"/>
    <w:rsid w:val="00F85C56"/>
    <w:rsid w:val="00F868DA"/>
    <w:rsid w:val="00F86B16"/>
    <w:rsid w:val="00F91279"/>
    <w:rsid w:val="00F91320"/>
    <w:rsid w:val="00F914E9"/>
    <w:rsid w:val="00F92850"/>
    <w:rsid w:val="00F929CF"/>
    <w:rsid w:val="00F94609"/>
    <w:rsid w:val="00F94BAD"/>
    <w:rsid w:val="00F96C92"/>
    <w:rsid w:val="00F978D0"/>
    <w:rsid w:val="00FA2565"/>
    <w:rsid w:val="00FA26A7"/>
    <w:rsid w:val="00FA26B4"/>
    <w:rsid w:val="00FB16E4"/>
    <w:rsid w:val="00FB781F"/>
    <w:rsid w:val="00FC09D0"/>
    <w:rsid w:val="00FC10D7"/>
    <w:rsid w:val="00FC24FD"/>
    <w:rsid w:val="00FC2C7C"/>
    <w:rsid w:val="00FC3F49"/>
    <w:rsid w:val="00FC52B6"/>
    <w:rsid w:val="00FC65EF"/>
    <w:rsid w:val="00FC6694"/>
    <w:rsid w:val="00FC7137"/>
    <w:rsid w:val="00FC776C"/>
    <w:rsid w:val="00FD01A5"/>
    <w:rsid w:val="00FD1516"/>
    <w:rsid w:val="00FD1742"/>
    <w:rsid w:val="00FD28CF"/>
    <w:rsid w:val="00FD5A3E"/>
    <w:rsid w:val="00FE0CCC"/>
    <w:rsid w:val="00FE393A"/>
    <w:rsid w:val="00FE44C4"/>
    <w:rsid w:val="00FE58BD"/>
    <w:rsid w:val="00FF3863"/>
    <w:rsid w:val="00FF3DBD"/>
    <w:rsid w:val="00FF4698"/>
    <w:rsid w:val="00FF4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B3EC5"/>
  <w15:chartTrackingRefBased/>
  <w15:docId w15:val="{3C679DE7-843D-46C5-AC55-F0102E58E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6324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B0693"/>
    <w:rPr>
      <w:color w:val="0563C1" w:themeColor="hyperlink"/>
      <w:u w:val="single"/>
    </w:rPr>
  </w:style>
  <w:style w:type="paragraph" w:styleId="BalloonText">
    <w:name w:val="Balloon Text"/>
    <w:basedOn w:val="Normal"/>
    <w:link w:val="BalloonTextChar"/>
    <w:uiPriority w:val="99"/>
    <w:semiHidden/>
    <w:unhideWhenUsed/>
    <w:rsid w:val="00523D9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3D9F"/>
    <w:rPr>
      <w:rFonts w:ascii="Times New Roman" w:hAnsi="Times New Roman" w:cs="Times New Roman"/>
      <w:sz w:val="18"/>
      <w:szCs w:val="18"/>
    </w:rPr>
  </w:style>
  <w:style w:type="paragraph" w:styleId="DocumentMap">
    <w:name w:val="Document Map"/>
    <w:basedOn w:val="Normal"/>
    <w:link w:val="DocumentMapChar"/>
    <w:uiPriority w:val="99"/>
    <w:semiHidden/>
    <w:unhideWhenUsed/>
    <w:rsid w:val="00523D9F"/>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523D9F"/>
    <w:rPr>
      <w:rFonts w:ascii="Times New Roman" w:hAnsi="Times New Roman" w:cs="Times New Roman"/>
      <w:sz w:val="24"/>
      <w:szCs w:val="24"/>
    </w:rPr>
  </w:style>
  <w:style w:type="paragraph" w:styleId="Revision">
    <w:name w:val="Revision"/>
    <w:hidden/>
    <w:uiPriority w:val="99"/>
    <w:semiHidden/>
    <w:rsid w:val="00523D9F"/>
    <w:pPr>
      <w:spacing w:after="0" w:line="240" w:lineRule="auto"/>
    </w:pPr>
  </w:style>
  <w:style w:type="paragraph" w:styleId="HTMLPreformatted">
    <w:name w:val="HTML Preformatted"/>
    <w:basedOn w:val="Normal"/>
    <w:link w:val="HTMLPreformattedChar"/>
    <w:uiPriority w:val="99"/>
    <w:unhideWhenUsed/>
    <w:rsid w:val="00523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3D9F"/>
    <w:rPr>
      <w:rFonts w:ascii="Courier New" w:hAnsi="Courier New" w:cs="Courier New"/>
      <w:sz w:val="20"/>
      <w:szCs w:val="20"/>
    </w:rPr>
  </w:style>
  <w:style w:type="table" w:styleId="TableGrid">
    <w:name w:val="Table Grid"/>
    <w:basedOn w:val="TableNormal"/>
    <w:uiPriority w:val="39"/>
    <w:rsid w:val="00E92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61BD2"/>
    <w:rPr>
      <w:color w:val="808080"/>
    </w:rPr>
  </w:style>
  <w:style w:type="character" w:styleId="CommentReference">
    <w:name w:val="annotation reference"/>
    <w:basedOn w:val="DefaultParagraphFont"/>
    <w:uiPriority w:val="99"/>
    <w:semiHidden/>
    <w:unhideWhenUsed/>
    <w:rsid w:val="00063249"/>
    <w:rPr>
      <w:sz w:val="16"/>
      <w:szCs w:val="16"/>
    </w:rPr>
  </w:style>
  <w:style w:type="paragraph" w:styleId="CommentText">
    <w:name w:val="annotation text"/>
    <w:basedOn w:val="Normal"/>
    <w:link w:val="CommentTextChar"/>
    <w:uiPriority w:val="99"/>
    <w:semiHidden/>
    <w:unhideWhenUsed/>
    <w:rsid w:val="00063249"/>
    <w:pPr>
      <w:spacing w:line="240" w:lineRule="auto"/>
    </w:pPr>
    <w:rPr>
      <w:sz w:val="20"/>
      <w:szCs w:val="20"/>
    </w:rPr>
  </w:style>
  <w:style w:type="character" w:customStyle="1" w:styleId="CommentTextChar">
    <w:name w:val="Comment Text Char"/>
    <w:basedOn w:val="DefaultParagraphFont"/>
    <w:link w:val="CommentText"/>
    <w:uiPriority w:val="99"/>
    <w:semiHidden/>
    <w:rsid w:val="00063249"/>
    <w:rPr>
      <w:sz w:val="20"/>
      <w:szCs w:val="20"/>
    </w:rPr>
  </w:style>
  <w:style w:type="paragraph" w:styleId="CommentSubject">
    <w:name w:val="annotation subject"/>
    <w:basedOn w:val="CommentText"/>
    <w:next w:val="CommentText"/>
    <w:link w:val="CommentSubjectChar"/>
    <w:uiPriority w:val="99"/>
    <w:semiHidden/>
    <w:unhideWhenUsed/>
    <w:rsid w:val="00063249"/>
    <w:rPr>
      <w:b/>
      <w:bCs/>
    </w:rPr>
  </w:style>
  <w:style w:type="character" w:customStyle="1" w:styleId="CommentSubjectChar">
    <w:name w:val="Comment Subject Char"/>
    <w:basedOn w:val="CommentTextChar"/>
    <w:link w:val="CommentSubject"/>
    <w:uiPriority w:val="99"/>
    <w:semiHidden/>
    <w:rsid w:val="00063249"/>
    <w:rPr>
      <w:b/>
      <w:bCs/>
      <w:sz w:val="20"/>
      <w:szCs w:val="20"/>
    </w:rPr>
  </w:style>
  <w:style w:type="character" w:customStyle="1" w:styleId="Heading1Char">
    <w:name w:val="Heading 1 Char"/>
    <w:basedOn w:val="DefaultParagraphFont"/>
    <w:link w:val="Heading1"/>
    <w:uiPriority w:val="9"/>
    <w:rsid w:val="00063249"/>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DF6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3AD"/>
  </w:style>
  <w:style w:type="paragraph" w:styleId="Footer">
    <w:name w:val="footer"/>
    <w:basedOn w:val="Normal"/>
    <w:link w:val="FooterChar"/>
    <w:uiPriority w:val="99"/>
    <w:unhideWhenUsed/>
    <w:rsid w:val="00DF6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3AD"/>
  </w:style>
  <w:style w:type="paragraph" w:styleId="Bibliography">
    <w:name w:val="Bibliography"/>
    <w:basedOn w:val="Normal"/>
    <w:next w:val="Normal"/>
    <w:uiPriority w:val="37"/>
    <w:unhideWhenUsed/>
    <w:rsid w:val="004C4AD1"/>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51978">
      <w:bodyDiv w:val="1"/>
      <w:marLeft w:val="0"/>
      <w:marRight w:val="0"/>
      <w:marTop w:val="0"/>
      <w:marBottom w:val="0"/>
      <w:divBdr>
        <w:top w:val="none" w:sz="0" w:space="0" w:color="auto"/>
        <w:left w:val="none" w:sz="0" w:space="0" w:color="auto"/>
        <w:bottom w:val="none" w:sz="0" w:space="0" w:color="auto"/>
        <w:right w:val="none" w:sz="0" w:space="0" w:color="auto"/>
      </w:divBdr>
    </w:div>
    <w:div w:id="168301372">
      <w:bodyDiv w:val="1"/>
      <w:marLeft w:val="0"/>
      <w:marRight w:val="0"/>
      <w:marTop w:val="0"/>
      <w:marBottom w:val="0"/>
      <w:divBdr>
        <w:top w:val="none" w:sz="0" w:space="0" w:color="auto"/>
        <w:left w:val="none" w:sz="0" w:space="0" w:color="auto"/>
        <w:bottom w:val="none" w:sz="0" w:space="0" w:color="auto"/>
        <w:right w:val="none" w:sz="0" w:space="0" w:color="auto"/>
      </w:divBdr>
    </w:div>
    <w:div w:id="240801224">
      <w:bodyDiv w:val="1"/>
      <w:marLeft w:val="0"/>
      <w:marRight w:val="0"/>
      <w:marTop w:val="0"/>
      <w:marBottom w:val="0"/>
      <w:divBdr>
        <w:top w:val="none" w:sz="0" w:space="0" w:color="auto"/>
        <w:left w:val="none" w:sz="0" w:space="0" w:color="auto"/>
        <w:bottom w:val="none" w:sz="0" w:space="0" w:color="auto"/>
        <w:right w:val="none" w:sz="0" w:space="0" w:color="auto"/>
      </w:divBdr>
    </w:div>
    <w:div w:id="280845308">
      <w:bodyDiv w:val="1"/>
      <w:marLeft w:val="0"/>
      <w:marRight w:val="0"/>
      <w:marTop w:val="0"/>
      <w:marBottom w:val="0"/>
      <w:divBdr>
        <w:top w:val="none" w:sz="0" w:space="0" w:color="auto"/>
        <w:left w:val="none" w:sz="0" w:space="0" w:color="auto"/>
        <w:bottom w:val="none" w:sz="0" w:space="0" w:color="auto"/>
        <w:right w:val="none" w:sz="0" w:space="0" w:color="auto"/>
      </w:divBdr>
    </w:div>
    <w:div w:id="445124388">
      <w:bodyDiv w:val="1"/>
      <w:marLeft w:val="0"/>
      <w:marRight w:val="0"/>
      <w:marTop w:val="0"/>
      <w:marBottom w:val="0"/>
      <w:divBdr>
        <w:top w:val="none" w:sz="0" w:space="0" w:color="auto"/>
        <w:left w:val="none" w:sz="0" w:space="0" w:color="auto"/>
        <w:bottom w:val="none" w:sz="0" w:space="0" w:color="auto"/>
        <w:right w:val="none" w:sz="0" w:space="0" w:color="auto"/>
      </w:divBdr>
    </w:div>
    <w:div w:id="502597159">
      <w:bodyDiv w:val="1"/>
      <w:marLeft w:val="0"/>
      <w:marRight w:val="0"/>
      <w:marTop w:val="0"/>
      <w:marBottom w:val="0"/>
      <w:divBdr>
        <w:top w:val="none" w:sz="0" w:space="0" w:color="auto"/>
        <w:left w:val="none" w:sz="0" w:space="0" w:color="auto"/>
        <w:bottom w:val="none" w:sz="0" w:space="0" w:color="auto"/>
        <w:right w:val="none" w:sz="0" w:space="0" w:color="auto"/>
      </w:divBdr>
    </w:div>
    <w:div w:id="582766538">
      <w:bodyDiv w:val="1"/>
      <w:marLeft w:val="0"/>
      <w:marRight w:val="0"/>
      <w:marTop w:val="0"/>
      <w:marBottom w:val="0"/>
      <w:divBdr>
        <w:top w:val="none" w:sz="0" w:space="0" w:color="auto"/>
        <w:left w:val="none" w:sz="0" w:space="0" w:color="auto"/>
        <w:bottom w:val="none" w:sz="0" w:space="0" w:color="auto"/>
        <w:right w:val="none" w:sz="0" w:space="0" w:color="auto"/>
      </w:divBdr>
    </w:div>
    <w:div w:id="877008521">
      <w:bodyDiv w:val="1"/>
      <w:marLeft w:val="0"/>
      <w:marRight w:val="0"/>
      <w:marTop w:val="0"/>
      <w:marBottom w:val="0"/>
      <w:divBdr>
        <w:top w:val="none" w:sz="0" w:space="0" w:color="auto"/>
        <w:left w:val="none" w:sz="0" w:space="0" w:color="auto"/>
        <w:bottom w:val="none" w:sz="0" w:space="0" w:color="auto"/>
        <w:right w:val="none" w:sz="0" w:space="0" w:color="auto"/>
      </w:divBdr>
    </w:div>
    <w:div w:id="1124544822">
      <w:bodyDiv w:val="1"/>
      <w:marLeft w:val="0"/>
      <w:marRight w:val="0"/>
      <w:marTop w:val="0"/>
      <w:marBottom w:val="0"/>
      <w:divBdr>
        <w:top w:val="none" w:sz="0" w:space="0" w:color="auto"/>
        <w:left w:val="none" w:sz="0" w:space="0" w:color="auto"/>
        <w:bottom w:val="none" w:sz="0" w:space="0" w:color="auto"/>
        <w:right w:val="none" w:sz="0" w:space="0" w:color="auto"/>
      </w:divBdr>
    </w:div>
    <w:div w:id="1154493349">
      <w:bodyDiv w:val="1"/>
      <w:marLeft w:val="0"/>
      <w:marRight w:val="0"/>
      <w:marTop w:val="0"/>
      <w:marBottom w:val="0"/>
      <w:divBdr>
        <w:top w:val="none" w:sz="0" w:space="0" w:color="auto"/>
        <w:left w:val="none" w:sz="0" w:space="0" w:color="auto"/>
        <w:bottom w:val="none" w:sz="0" w:space="0" w:color="auto"/>
        <w:right w:val="none" w:sz="0" w:space="0" w:color="auto"/>
      </w:divBdr>
    </w:div>
    <w:div w:id="1159004255">
      <w:bodyDiv w:val="1"/>
      <w:marLeft w:val="0"/>
      <w:marRight w:val="0"/>
      <w:marTop w:val="0"/>
      <w:marBottom w:val="0"/>
      <w:divBdr>
        <w:top w:val="none" w:sz="0" w:space="0" w:color="auto"/>
        <w:left w:val="none" w:sz="0" w:space="0" w:color="auto"/>
        <w:bottom w:val="none" w:sz="0" w:space="0" w:color="auto"/>
        <w:right w:val="none" w:sz="0" w:space="0" w:color="auto"/>
      </w:divBdr>
    </w:div>
    <w:div w:id="1161628159">
      <w:bodyDiv w:val="1"/>
      <w:marLeft w:val="0"/>
      <w:marRight w:val="0"/>
      <w:marTop w:val="0"/>
      <w:marBottom w:val="0"/>
      <w:divBdr>
        <w:top w:val="none" w:sz="0" w:space="0" w:color="auto"/>
        <w:left w:val="none" w:sz="0" w:space="0" w:color="auto"/>
        <w:bottom w:val="none" w:sz="0" w:space="0" w:color="auto"/>
        <w:right w:val="none" w:sz="0" w:space="0" w:color="auto"/>
      </w:divBdr>
    </w:div>
    <w:div w:id="1165244574">
      <w:bodyDiv w:val="1"/>
      <w:marLeft w:val="0"/>
      <w:marRight w:val="0"/>
      <w:marTop w:val="0"/>
      <w:marBottom w:val="0"/>
      <w:divBdr>
        <w:top w:val="none" w:sz="0" w:space="0" w:color="auto"/>
        <w:left w:val="none" w:sz="0" w:space="0" w:color="auto"/>
        <w:bottom w:val="none" w:sz="0" w:space="0" w:color="auto"/>
        <w:right w:val="none" w:sz="0" w:space="0" w:color="auto"/>
      </w:divBdr>
    </w:div>
    <w:div w:id="1454789697">
      <w:bodyDiv w:val="1"/>
      <w:marLeft w:val="0"/>
      <w:marRight w:val="0"/>
      <w:marTop w:val="0"/>
      <w:marBottom w:val="0"/>
      <w:divBdr>
        <w:top w:val="none" w:sz="0" w:space="0" w:color="auto"/>
        <w:left w:val="none" w:sz="0" w:space="0" w:color="auto"/>
        <w:bottom w:val="none" w:sz="0" w:space="0" w:color="auto"/>
        <w:right w:val="none" w:sz="0" w:space="0" w:color="auto"/>
      </w:divBdr>
    </w:div>
    <w:div w:id="1600870024">
      <w:bodyDiv w:val="1"/>
      <w:marLeft w:val="0"/>
      <w:marRight w:val="0"/>
      <w:marTop w:val="0"/>
      <w:marBottom w:val="0"/>
      <w:divBdr>
        <w:top w:val="none" w:sz="0" w:space="0" w:color="auto"/>
        <w:left w:val="none" w:sz="0" w:space="0" w:color="auto"/>
        <w:bottom w:val="none" w:sz="0" w:space="0" w:color="auto"/>
        <w:right w:val="none" w:sz="0" w:space="0" w:color="auto"/>
      </w:divBdr>
    </w:div>
    <w:div w:id="1679194093">
      <w:bodyDiv w:val="1"/>
      <w:marLeft w:val="0"/>
      <w:marRight w:val="0"/>
      <w:marTop w:val="0"/>
      <w:marBottom w:val="0"/>
      <w:divBdr>
        <w:top w:val="none" w:sz="0" w:space="0" w:color="auto"/>
        <w:left w:val="none" w:sz="0" w:space="0" w:color="auto"/>
        <w:bottom w:val="none" w:sz="0" w:space="0" w:color="auto"/>
        <w:right w:val="none" w:sz="0" w:space="0" w:color="auto"/>
      </w:divBdr>
    </w:div>
    <w:div w:id="1701933469">
      <w:bodyDiv w:val="1"/>
      <w:marLeft w:val="0"/>
      <w:marRight w:val="0"/>
      <w:marTop w:val="0"/>
      <w:marBottom w:val="0"/>
      <w:divBdr>
        <w:top w:val="none" w:sz="0" w:space="0" w:color="auto"/>
        <w:left w:val="none" w:sz="0" w:space="0" w:color="auto"/>
        <w:bottom w:val="none" w:sz="0" w:space="0" w:color="auto"/>
        <w:right w:val="none" w:sz="0" w:space="0" w:color="auto"/>
      </w:divBdr>
    </w:div>
    <w:div w:id="1738549790">
      <w:bodyDiv w:val="1"/>
      <w:marLeft w:val="0"/>
      <w:marRight w:val="0"/>
      <w:marTop w:val="0"/>
      <w:marBottom w:val="0"/>
      <w:divBdr>
        <w:top w:val="none" w:sz="0" w:space="0" w:color="auto"/>
        <w:left w:val="none" w:sz="0" w:space="0" w:color="auto"/>
        <w:bottom w:val="none" w:sz="0" w:space="0" w:color="auto"/>
        <w:right w:val="none" w:sz="0" w:space="0" w:color="auto"/>
      </w:divBdr>
    </w:div>
    <w:div w:id="1845321013">
      <w:bodyDiv w:val="1"/>
      <w:marLeft w:val="0"/>
      <w:marRight w:val="0"/>
      <w:marTop w:val="0"/>
      <w:marBottom w:val="0"/>
      <w:divBdr>
        <w:top w:val="none" w:sz="0" w:space="0" w:color="auto"/>
        <w:left w:val="none" w:sz="0" w:space="0" w:color="auto"/>
        <w:bottom w:val="none" w:sz="0" w:space="0" w:color="auto"/>
        <w:right w:val="none" w:sz="0" w:space="0" w:color="auto"/>
      </w:divBdr>
    </w:div>
    <w:div w:id="1941447174">
      <w:bodyDiv w:val="1"/>
      <w:marLeft w:val="0"/>
      <w:marRight w:val="0"/>
      <w:marTop w:val="0"/>
      <w:marBottom w:val="0"/>
      <w:divBdr>
        <w:top w:val="none" w:sz="0" w:space="0" w:color="auto"/>
        <w:left w:val="none" w:sz="0" w:space="0" w:color="auto"/>
        <w:bottom w:val="none" w:sz="0" w:space="0" w:color="auto"/>
        <w:right w:val="none" w:sz="0" w:space="0" w:color="auto"/>
      </w:divBdr>
    </w:div>
    <w:div w:id="1979530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tif"/><Relationship Id="rId23" Type="http://schemas.openxmlformats.org/officeDocument/2006/relationships/image" Target="media/image15.tif"/><Relationship Id="rId24" Type="http://schemas.openxmlformats.org/officeDocument/2006/relationships/image" Target="media/image16.tif"/><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Relationship Id="rId29" Type="http://schemas.openxmlformats.org/officeDocument/2006/relationships/image" Target="media/image21.ti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ti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tif"/><Relationship Id="rId6" Type="http://schemas.openxmlformats.org/officeDocument/2006/relationships/endnotes" Target="endnotes.xml"/><Relationship Id="rId7" Type="http://schemas.openxmlformats.org/officeDocument/2006/relationships/hyperlink" Target="https://essigdb.berkeley.edu/" TargetMode="External"/><Relationship Id="rId8" Type="http://schemas.openxmlformats.org/officeDocument/2006/relationships/hyperlink" Target="https://github.com/arzeilinger/potato_psyllid_distribution_modeling" TargetMode="External"/><Relationship Id="rId33" Type="http://schemas.openxmlformats.org/officeDocument/2006/relationships/image" Target="media/image25.png"/><Relationship Id="rId34" Type="http://schemas.openxmlformats.org/officeDocument/2006/relationships/image" Target="media/image26.tif"/><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tiff"/><Relationship Id="rId14" Type="http://schemas.openxmlformats.org/officeDocument/2006/relationships/image" Target="media/image6.tif"/><Relationship Id="rId15" Type="http://schemas.openxmlformats.org/officeDocument/2006/relationships/image" Target="media/image7.tif"/><Relationship Id="rId16" Type="http://schemas.openxmlformats.org/officeDocument/2006/relationships/image" Target="media/image8.tif"/><Relationship Id="rId17" Type="http://schemas.openxmlformats.org/officeDocument/2006/relationships/image" Target="media/image9.tif"/><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C9062D-B5A8-3F4B-A017-1C66DEF26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38</Pages>
  <Words>29114</Words>
  <Characters>165950</Characters>
  <Application>Microsoft Macintosh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Zeilinger</dc:creator>
  <cp:keywords/>
  <dc:description/>
  <cp:lastModifiedBy>Microsoft Office User</cp:lastModifiedBy>
  <cp:revision>14</cp:revision>
  <dcterms:created xsi:type="dcterms:W3CDTF">2016-06-16T22:05:00Z</dcterms:created>
  <dcterms:modified xsi:type="dcterms:W3CDTF">2016-06-17T10:30:00Z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id="23hbHaY3"/&gt;&lt;style id="http://www.zotero.org/styles/ecology" hasBibliography="1" bibliographyStyleHasBeenSet="1"/&gt;&lt;prefs&gt;&lt;pref name="fieldType" value="Field"/&gt;&lt;pref name="storeReferences" value</vt:lpwstr>
  </property>
  <property fmtid="{D5CDD505-2E9C-101B-9397-08002B2CF9AE}" pid="3" name="ZOTERO_PREF_2">
    <vt:lpwstr>="true"/&gt;&lt;pref name="automaticJournalAbbreviations" value=""/&gt;&lt;pref name="noteType" value=""/&gt;&lt;/prefs&gt;&lt;/data&gt;</vt:lpwstr>
  </property>
</Properties>
</file>